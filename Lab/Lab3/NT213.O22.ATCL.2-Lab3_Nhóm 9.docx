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ACDF0" w14:textId="77777777" w:rsidR="00111872" w:rsidRDefault="00FF08EA">
      <w:pPr>
        <w:pStyle w:val="BodyText"/>
        <w:spacing w:before="205"/>
      </w:pPr>
      <w:r>
        <w:rPr>
          <w:noProof/>
        </w:rPr>
        <mc:AlternateContent>
          <mc:Choice Requires="wpg">
            <w:drawing>
              <wp:anchor distT="0" distB="0" distL="0" distR="0" simplePos="0" relativeHeight="251658242" behindDoc="1" locked="0" layoutInCell="1" allowOverlap="1" wp14:anchorId="7D79FDC9" wp14:editId="4C09F544">
                <wp:simplePos x="0" y="0"/>
                <wp:positionH relativeFrom="page">
                  <wp:posOffset>104775</wp:posOffset>
                </wp:positionH>
                <wp:positionV relativeFrom="page">
                  <wp:posOffset>18414</wp:posOffset>
                </wp:positionV>
                <wp:extent cx="2983865" cy="239141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3865" cy="2391410"/>
                          <a:chOff x="0" y="0"/>
                          <a:chExt cx="2983865" cy="2391410"/>
                        </a:xfrm>
                      </wpg:grpSpPr>
                      <wps:wsp>
                        <wps:cNvPr id="2" name="Graphic 2"/>
                        <wps:cNvSpPr/>
                        <wps:spPr>
                          <a:xfrm>
                            <a:off x="691743" y="0"/>
                            <a:ext cx="2292350" cy="1370965"/>
                          </a:xfrm>
                          <a:custGeom>
                            <a:avLst/>
                            <a:gdLst/>
                            <a:ahLst/>
                            <a:cxnLst/>
                            <a:rect l="l" t="t" r="r" b="b"/>
                            <a:pathLst>
                              <a:path w="2292350" h="1370965">
                                <a:moveTo>
                                  <a:pt x="522884" y="1045591"/>
                                </a:moveTo>
                                <a:lnTo>
                                  <a:pt x="521360" y="1035939"/>
                                </a:lnTo>
                                <a:lnTo>
                                  <a:pt x="515264" y="998220"/>
                                </a:lnTo>
                                <a:lnTo>
                                  <a:pt x="510184" y="988187"/>
                                </a:lnTo>
                                <a:lnTo>
                                  <a:pt x="503707" y="975614"/>
                                </a:lnTo>
                                <a:lnTo>
                                  <a:pt x="503707" y="1035939"/>
                                </a:lnTo>
                                <a:lnTo>
                                  <a:pt x="503707" y="1055116"/>
                                </a:lnTo>
                                <a:lnTo>
                                  <a:pt x="503072" y="1066546"/>
                                </a:lnTo>
                                <a:lnTo>
                                  <a:pt x="501294" y="1077341"/>
                                </a:lnTo>
                                <a:lnTo>
                                  <a:pt x="498373" y="1088263"/>
                                </a:lnTo>
                                <a:lnTo>
                                  <a:pt x="494182" y="1099693"/>
                                </a:lnTo>
                                <a:lnTo>
                                  <a:pt x="484530" y="1099693"/>
                                </a:lnTo>
                                <a:lnTo>
                                  <a:pt x="484530" y="1118870"/>
                                </a:lnTo>
                                <a:lnTo>
                                  <a:pt x="471932" y="1133094"/>
                                </a:lnTo>
                                <a:lnTo>
                                  <a:pt x="457847" y="1146429"/>
                                </a:lnTo>
                                <a:lnTo>
                                  <a:pt x="441960" y="1157859"/>
                                </a:lnTo>
                                <a:lnTo>
                                  <a:pt x="423989" y="1166749"/>
                                </a:lnTo>
                                <a:lnTo>
                                  <a:pt x="431050" y="1156589"/>
                                </a:lnTo>
                                <a:lnTo>
                                  <a:pt x="437527" y="1145159"/>
                                </a:lnTo>
                                <a:lnTo>
                                  <a:pt x="442810" y="1132586"/>
                                </a:lnTo>
                                <a:lnTo>
                                  <a:pt x="446303" y="1118870"/>
                                </a:lnTo>
                                <a:lnTo>
                                  <a:pt x="484530" y="1118870"/>
                                </a:lnTo>
                                <a:lnTo>
                                  <a:pt x="484530" y="1099693"/>
                                </a:lnTo>
                                <a:lnTo>
                                  <a:pt x="452678" y="1099693"/>
                                </a:lnTo>
                                <a:lnTo>
                                  <a:pt x="454571" y="1088263"/>
                                </a:lnTo>
                                <a:lnTo>
                                  <a:pt x="457149" y="1066546"/>
                                </a:lnTo>
                                <a:lnTo>
                                  <a:pt x="459054" y="1055116"/>
                                </a:lnTo>
                                <a:lnTo>
                                  <a:pt x="503707" y="1055116"/>
                                </a:lnTo>
                                <a:lnTo>
                                  <a:pt x="503707" y="1035939"/>
                                </a:lnTo>
                                <a:lnTo>
                                  <a:pt x="459054" y="1035939"/>
                                </a:lnTo>
                                <a:lnTo>
                                  <a:pt x="457149" y="1024001"/>
                                </a:lnTo>
                                <a:lnTo>
                                  <a:pt x="454571" y="1000125"/>
                                </a:lnTo>
                                <a:lnTo>
                                  <a:pt x="452678" y="988187"/>
                                </a:lnTo>
                                <a:lnTo>
                                  <a:pt x="490880" y="988187"/>
                                </a:lnTo>
                                <a:lnTo>
                                  <a:pt x="496976" y="1000125"/>
                                </a:lnTo>
                                <a:lnTo>
                                  <a:pt x="500913" y="1012063"/>
                                </a:lnTo>
                                <a:lnTo>
                                  <a:pt x="503072" y="1024001"/>
                                </a:lnTo>
                                <a:lnTo>
                                  <a:pt x="503707" y="1035939"/>
                                </a:lnTo>
                                <a:lnTo>
                                  <a:pt x="503707" y="975614"/>
                                </a:lnTo>
                                <a:lnTo>
                                  <a:pt x="500278" y="969010"/>
                                </a:lnTo>
                                <a:lnTo>
                                  <a:pt x="494182" y="957072"/>
                                </a:lnTo>
                                <a:lnTo>
                                  <a:pt x="481355" y="943991"/>
                                </a:lnTo>
                                <a:lnTo>
                                  <a:pt x="481355" y="969010"/>
                                </a:lnTo>
                                <a:lnTo>
                                  <a:pt x="446303" y="969010"/>
                                </a:lnTo>
                                <a:lnTo>
                                  <a:pt x="441413" y="957072"/>
                                </a:lnTo>
                                <a:lnTo>
                                  <a:pt x="439928" y="953643"/>
                                </a:lnTo>
                                <a:lnTo>
                                  <a:pt x="439928" y="1035939"/>
                                </a:lnTo>
                                <a:lnTo>
                                  <a:pt x="439928" y="1055116"/>
                                </a:lnTo>
                                <a:lnTo>
                                  <a:pt x="439369" y="1066546"/>
                                </a:lnTo>
                                <a:lnTo>
                                  <a:pt x="437934" y="1077341"/>
                                </a:lnTo>
                                <a:lnTo>
                                  <a:pt x="435889" y="1088263"/>
                                </a:lnTo>
                                <a:lnTo>
                                  <a:pt x="433552" y="1099693"/>
                                </a:lnTo>
                                <a:lnTo>
                                  <a:pt x="427177" y="1099693"/>
                                </a:lnTo>
                                <a:lnTo>
                                  <a:pt x="427177" y="1118870"/>
                                </a:lnTo>
                                <a:lnTo>
                                  <a:pt x="418846" y="1139063"/>
                                </a:lnTo>
                                <a:lnTo>
                                  <a:pt x="408432" y="1155573"/>
                                </a:lnTo>
                                <a:lnTo>
                                  <a:pt x="396227" y="1167384"/>
                                </a:lnTo>
                                <a:lnTo>
                                  <a:pt x="382536" y="1173099"/>
                                </a:lnTo>
                                <a:lnTo>
                                  <a:pt x="382536" y="1118870"/>
                                </a:lnTo>
                                <a:lnTo>
                                  <a:pt x="427177" y="1118870"/>
                                </a:lnTo>
                                <a:lnTo>
                                  <a:pt x="427177" y="1099693"/>
                                </a:lnTo>
                                <a:lnTo>
                                  <a:pt x="382536" y="1099693"/>
                                </a:lnTo>
                                <a:lnTo>
                                  <a:pt x="382536" y="1055116"/>
                                </a:lnTo>
                                <a:lnTo>
                                  <a:pt x="439928" y="1055116"/>
                                </a:lnTo>
                                <a:lnTo>
                                  <a:pt x="439928" y="1035939"/>
                                </a:lnTo>
                                <a:lnTo>
                                  <a:pt x="382536" y="1035939"/>
                                </a:lnTo>
                                <a:lnTo>
                                  <a:pt x="382536" y="988187"/>
                                </a:lnTo>
                                <a:lnTo>
                                  <a:pt x="433552" y="988187"/>
                                </a:lnTo>
                                <a:lnTo>
                                  <a:pt x="435889" y="1000125"/>
                                </a:lnTo>
                                <a:lnTo>
                                  <a:pt x="437934" y="1012063"/>
                                </a:lnTo>
                                <a:lnTo>
                                  <a:pt x="439369" y="1024001"/>
                                </a:lnTo>
                                <a:lnTo>
                                  <a:pt x="439928" y="1035939"/>
                                </a:lnTo>
                                <a:lnTo>
                                  <a:pt x="439928" y="953643"/>
                                </a:lnTo>
                                <a:lnTo>
                                  <a:pt x="436333" y="945515"/>
                                </a:lnTo>
                                <a:lnTo>
                                  <a:pt x="430606" y="934466"/>
                                </a:lnTo>
                                <a:lnTo>
                                  <a:pt x="427177" y="929259"/>
                                </a:lnTo>
                                <a:lnTo>
                                  <a:pt x="427177" y="969010"/>
                                </a:lnTo>
                                <a:lnTo>
                                  <a:pt x="382536" y="969010"/>
                                </a:lnTo>
                                <a:lnTo>
                                  <a:pt x="382536" y="914781"/>
                                </a:lnTo>
                                <a:lnTo>
                                  <a:pt x="396227" y="921893"/>
                                </a:lnTo>
                                <a:lnTo>
                                  <a:pt x="408432" y="933577"/>
                                </a:lnTo>
                                <a:lnTo>
                                  <a:pt x="418846" y="949325"/>
                                </a:lnTo>
                                <a:lnTo>
                                  <a:pt x="427177" y="969010"/>
                                </a:lnTo>
                                <a:lnTo>
                                  <a:pt x="427177" y="929259"/>
                                </a:lnTo>
                                <a:lnTo>
                                  <a:pt x="470154" y="955294"/>
                                </a:lnTo>
                                <a:lnTo>
                                  <a:pt x="481355" y="969010"/>
                                </a:lnTo>
                                <a:lnTo>
                                  <a:pt x="481355" y="943991"/>
                                </a:lnTo>
                                <a:lnTo>
                                  <a:pt x="462330" y="929259"/>
                                </a:lnTo>
                                <a:lnTo>
                                  <a:pt x="443649" y="914781"/>
                                </a:lnTo>
                                <a:lnTo>
                                  <a:pt x="376161" y="895731"/>
                                </a:lnTo>
                                <a:lnTo>
                                  <a:pt x="366598" y="897255"/>
                                </a:lnTo>
                                <a:lnTo>
                                  <a:pt x="366598" y="914781"/>
                                </a:lnTo>
                                <a:lnTo>
                                  <a:pt x="366598" y="969010"/>
                                </a:lnTo>
                                <a:lnTo>
                                  <a:pt x="366598" y="1173099"/>
                                </a:lnTo>
                                <a:lnTo>
                                  <a:pt x="352882" y="1167384"/>
                                </a:lnTo>
                                <a:lnTo>
                                  <a:pt x="352298" y="1166749"/>
                                </a:lnTo>
                                <a:lnTo>
                                  <a:pt x="340677" y="1155573"/>
                                </a:lnTo>
                                <a:lnTo>
                                  <a:pt x="330263" y="1139063"/>
                                </a:lnTo>
                                <a:lnTo>
                                  <a:pt x="325145" y="1126617"/>
                                </a:lnTo>
                                <a:lnTo>
                                  <a:pt x="325145" y="1166749"/>
                                </a:lnTo>
                                <a:lnTo>
                                  <a:pt x="307162" y="1157859"/>
                                </a:lnTo>
                                <a:lnTo>
                                  <a:pt x="291261" y="1146429"/>
                                </a:lnTo>
                                <a:lnTo>
                                  <a:pt x="277164" y="1133094"/>
                                </a:lnTo>
                                <a:lnTo>
                                  <a:pt x="264566" y="1118870"/>
                                </a:lnTo>
                                <a:lnTo>
                                  <a:pt x="302831" y="1118870"/>
                                </a:lnTo>
                                <a:lnTo>
                                  <a:pt x="306311" y="1132586"/>
                                </a:lnTo>
                                <a:lnTo>
                                  <a:pt x="311594" y="1145159"/>
                                </a:lnTo>
                                <a:lnTo>
                                  <a:pt x="318071" y="1156589"/>
                                </a:lnTo>
                                <a:lnTo>
                                  <a:pt x="325145" y="1166749"/>
                                </a:lnTo>
                                <a:lnTo>
                                  <a:pt x="325145" y="1126617"/>
                                </a:lnTo>
                                <a:lnTo>
                                  <a:pt x="321957" y="1118870"/>
                                </a:lnTo>
                                <a:lnTo>
                                  <a:pt x="366598" y="1118870"/>
                                </a:lnTo>
                                <a:lnTo>
                                  <a:pt x="366598" y="1099693"/>
                                </a:lnTo>
                                <a:lnTo>
                                  <a:pt x="315582" y="1099693"/>
                                </a:lnTo>
                                <a:lnTo>
                                  <a:pt x="313232" y="1088263"/>
                                </a:lnTo>
                                <a:lnTo>
                                  <a:pt x="311188" y="1077341"/>
                                </a:lnTo>
                                <a:lnTo>
                                  <a:pt x="309753" y="1066546"/>
                                </a:lnTo>
                                <a:lnTo>
                                  <a:pt x="309206" y="1055116"/>
                                </a:lnTo>
                                <a:lnTo>
                                  <a:pt x="366598" y="1055116"/>
                                </a:lnTo>
                                <a:lnTo>
                                  <a:pt x="366598" y="1035939"/>
                                </a:lnTo>
                                <a:lnTo>
                                  <a:pt x="309206" y="1035939"/>
                                </a:lnTo>
                                <a:lnTo>
                                  <a:pt x="309753" y="1024001"/>
                                </a:lnTo>
                                <a:lnTo>
                                  <a:pt x="311188" y="1012063"/>
                                </a:lnTo>
                                <a:lnTo>
                                  <a:pt x="313232" y="1000125"/>
                                </a:lnTo>
                                <a:lnTo>
                                  <a:pt x="315582" y="988187"/>
                                </a:lnTo>
                                <a:lnTo>
                                  <a:pt x="366598" y="988187"/>
                                </a:lnTo>
                                <a:lnTo>
                                  <a:pt x="366598" y="969010"/>
                                </a:lnTo>
                                <a:lnTo>
                                  <a:pt x="321957" y="969010"/>
                                </a:lnTo>
                                <a:lnTo>
                                  <a:pt x="330263" y="949325"/>
                                </a:lnTo>
                                <a:lnTo>
                                  <a:pt x="340677" y="933577"/>
                                </a:lnTo>
                                <a:lnTo>
                                  <a:pt x="350278" y="924433"/>
                                </a:lnTo>
                                <a:lnTo>
                                  <a:pt x="352882" y="921893"/>
                                </a:lnTo>
                                <a:lnTo>
                                  <a:pt x="366598" y="914781"/>
                                </a:lnTo>
                                <a:lnTo>
                                  <a:pt x="366598" y="897255"/>
                                </a:lnTo>
                                <a:lnTo>
                                  <a:pt x="328739" y="903351"/>
                                </a:lnTo>
                                <a:lnTo>
                                  <a:pt x="325145" y="905256"/>
                                </a:lnTo>
                                <a:lnTo>
                                  <a:pt x="325056" y="924483"/>
                                </a:lnTo>
                                <a:lnTo>
                                  <a:pt x="318516" y="934466"/>
                                </a:lnTo>
                                <a:lnTo>
                                  <a:pt x="312788" y="945515"/>
                                </a:lnTo>
                                <a:lnTo>
                                  <a:pt x="307657" y="957072"/>
                                </a:lnTo>
                                <a:lnTo>
                                  <a:pt x="302831" y="969010"/>
                                </a:lnTo>
                                <a:lnTo>
                                  <a:pt x="296456" y="969010"/>
                                </a:lnTo>
                                <a:lnTo>
                                  <a:pt x="296456" y="988187"/>
                                </a:lnTo>
                                <a:lnTo>
                                  <a:pt x="296456" y="1099693"/>
                                </a:lnTo>
                                <a:lnTo>
                                  <a:pt x="255003" y="1099693"/>
                                </a:lnTo>
                                <a:lnTo>
                                  <a:pt x="250812" y="1088263"/>
                                </a:lnTo>
                                <a:lnTo>
                                  <a:pt x="247827" y="1077341"/>
                                </a:lnTo>
                                <a:lnTo>
                                  <a:pt x="246037" y="1066546"/>
                                </a:lnTo>
                                <a:lnTo>
                                  <a:pt x="245440" y="1055116"/>
                                </a:lnTo>
                                <a:lnTo>
                                  <a:pt x="290068" y="1055116"/>
                                </a:lnTo>
                                <a:lnTo>
                                  <a:pt x="291960" y="1066546"/>
                                </a:lnTo>
                                <a:lnTo>
                                  <a:pt x="294551" y="1088263"/>
                                </a:lnTo>
                                <a:lnTo>
                                  <a:pt x="296456" y="1099693"/>
                                </a:lnTo>
                                <a:lnTo>
                                  <a:pt x="296456" y="988187"/>
                                </a:lnTo>
                                <a:lnTo>
                                  <a:pt x="294551" y="1000125"/>
                                </a:lnTo>
                                <a:lnTo>
                                  <a:pt x="291960" y="1024001"/>
                                </a:lnTo>
                                <a:lnTo>
                                  <a:pt x="290068" y="1035939"/>
                                </a:lnTo>
                                <a:lnTo>
                                  <a:pt x="245440" y="1035939"/>
                                </a:lnTo>
                                <a:lnTo>
                                  <a:pt x="246075" y="1024001"/>
                                </a:lnTo>
                                <a:lnTo>
                                  <a:pt x="248221" y="1012063"/>
                                </a:lnTo>
                                <a:lnTo>
                                  <a:pt x="252158" y="1000125"/>
                                </a:lnTo>
                                <a:lnTo>
                                  <a:pt x="258191" y="988187"/>
                                </a:lnTo>
                                <a:lnTo>
                                  <a:pt x="296456" y="988187"/>
                                </a:lnTo>
                                <a:lnTo>
                                  <a:pt x="296456" y="969010"/>
                                </a:lnTo>
                                <a:lnTo>
                                  <a:pt x="267754" y="969010"/>
                                </a:lnTo>
                                <a:lnTo>
                                  <a:pt x="280301" y="955294"/>
                                </a:lnTo>
                                <a:lnTo>
                                  <a:pt x="294055" y="943102"/>
                                </a:lnTo>
                                <a:lnTo>
                                  <a:pt x="309003" y="932688"/>
                                </a:lnTo>
                                <a:lnTo>
                                  <a:pt x="325056" y="924483"/>
                                </a:lnTo>
                                <a:lnTo>
                                  <a:pt x="325056" y="905306"/>
                                </a:lnTo>
                                <a:lnTo>
                                  <a:pt x="287591" y="924560"/>
                                </a:lnTo>
                                <a:lnTo>
                                  <a:pt x="255168" y="957072"/>
                                </a:lnTo>
                                <a:lnTo>
                                  <a:pt x="233921" y="998220"/>
                                </a:lnTo>
                                <a:lnTo>
                                  <a:pt x="226301" y="1045591"/>
                                </a:lnTo>
                                <a:lnTo>
                                  <a:pt x="233921" y="1092962"/>
                                </a:lnTo>
                                <a:lnTo>
                                  <a:pt x="255168" y="1134110"/>
                                </a:lnTo>
                                <a:lnTo>
                                  <a:pt x="287591" y="1166495"/>
                                </a:lnTo>
                                <a:lnTo>
                                  <a:pt x="328739" y="1187831"/>
                                </a:lnTo>
                                <a:lnTo>
                                  <a:pt x="376161" y="1195451"/>
                                </a:lnTo>
                                <a:lnTo>
                                  <a:pt x="422021" y="1187831"/>
                                </a:lnTo>
                                <a:lnTo>
                                  <a:pt x="449846" y="1173099"/>
                                </a:lnTo>
                                <a:lnTo>
                                  <a:pt x="461848" y="1166749"/>
                                </a:lnTo>
                                <a:lnTo>
                                  <a:pt x="462229" y="1166495"/>
                                </a:lnTo>
                                <a:lnTo>
                                  <a:pt x="494182" y="1134110"/>
                                </a:lnTo>
                                <a:lnTo>
                                  <a:pt x="501929" y="1118870"/>
                                </a:lnTo>
                                <a:lnTo>
                                  <a:pt x="511835" y="1099693"/>
                                </a:lnTo>
                                <a:lnTo>
                                  <a:pt x="515264" y="1092962"/>
                                </a:lnTo>
                                <a:lnTo>
                                  <a:pt x="522884" y="1045591"/>
                                </a:lnTo>
                                <a:close/>
                              </a:path>
                              <a:path w="2292350" h="1370965">
                                <a:moveTo>
                                  <a:pt x="739673" y="1048766"/>
                                </a:moveTo>
                                <a:lnTo>
                                  <a:pt x="710971" y="998855"/>
                                </a:lnTo>
                                <a:lnTo>
                                  <a:pt x="710971" y="1048766"/>
                                </a:lnTo>
                                <a:lnTo>
                                  <a:pt x="699922" y="1068578"/>
                                </a:lnTo>
                                <a:lnTo>
                                  <a:pt x="552983" y="1325372"/>
                                </a:lnTo>
                                <a:lnTo>
                                  <a:pt x="541934" y="1345184"/>
                                </a:lnTo>
                                <a:lnTo>
                                  <a:pt x="197662" y="1345184"/>
                                </a:lnTo>
                                <a:lnTo>
                                  <a:pt x="186613" y="1325372"/>
                                </a:lnTo>
                                <a:lnTo>
                                  <a:pt x="39712" y="1068578"/>
                                </a:lnTo>
                                <a:lnTo>
                                  <a:pt x="28689" y="1048766"/>
                                </a:lnTo>
                                <a:lnTo>
                                  <a:pt x="39712" y="1028954"/>
                                </a:lnTo>
                                <a:lnTo>
                                  <a:pt x="186613" y="772033"/>
                                </a:lnTo>
                                <a:lnTo>
                                  <a:pt x="197662" y="752348"/>
                                </a:lnTo>
                                <a:lnTo>
                                  <a:pt x="541934" y="752348"/>
                                </a:lnTo>
                                <a:lnTo>
                                  <a:pt x="552983" y="772033"/>
                                </a:lnTo>
                                <a:lnTo>
                                  <a:pt x="699922" y="1028954"/>
                                </a:lnTo>
                                <a:lnTo>
                                  <a:pt x="710971" y="1048766"/>
                                </a:lnTo>
                                <a:lnTo>
                                  <a:pt x="710971" y="998855"/>
                                </a:lnTo>
                                <a:lnTo>
                                  <a:pt x="569366" y="752348"/>
                                </a:lnTo>
                                <a:lnTo>
                                  <a:pt x="554761" y="726821"/>
                                </a:lnTo>
                                <a:lnTo>
                                  <a:pt x="184899" y="726821"/>
                                </a:lnTo>
                                <a:lnTo>
                                  <a:pt x="0" y="1048766"/>
                                </a:lnTo>
                                <a:lnTo>
                                  <a:pt x="184899" y="1370711"/>
                                </a:lnTo>
                                <a:lnTo>
                                  <a:pt x="554761" y="1370711"/>
                                </a:lnTo>
                                <a:lnTo>
                                  <a:pt x="569366" y="1345184"/>
                                </a:lnTo>
                                <a:lnTo>
                                  <a:pt x="739673" y="1048766"/>
                                </a:lnTo>
                                <a:close/>
                              </a:path>
                              <a:path w="2292350" h="1370965">
                                <a:moveTo>
                                  <a:pt x="739673" y="344297"/>
                                </a:moveTo>
                                <a:lnTo>
                                  <a:pt x="710971" y="294386"/>
                                </a:lnTo>
                                <a:lnTo>
                                  <a:pt x="710971" y="344297"/>
                                </a:lnTo>
                                <a:lnTo>
                                  <a:pt x="699922" y="363982"/>
                                </a:lnTo>
                                <a:lnTo>
                                  <a:pt x="552983" y="620903"/>
                                </a:lnTo>
                                <a:lnTo>
                                  <a:pt x="541934" y="640715"/>
                                </a:lnTo>
                                <a:lnTo>
                                  <a:pt x="197662" y="640715"/>
                                </a:lnTo>
                                <a:lnTo>
                                  <a:pt x="186613" y="620903"/>
                                </a:lnTo>
                                <a:lnTo>
                                  <a:pt x="39712" y="363982"/>
                                </a:lnTo>
                                <a:lnTo>
                                  <a:pt x="28689" y="344297"/>
                                </a:lnTo>
                                <a:lnTo>
                                  <a:pt x="39712" y="324485"/>
                                </a:lnTo>
                                <a:lnTo>
                                  <a:pt x="186613" y="67564"/>
                                </a:lnTo>
                                <a:lnTo>
                                  <a:pt x="197662" y="47752"/>
                                </a:lnTo>
                                <a:lnTo>
                                  <a:pt x="541934" y="47752"/>
                                </a:lnTo>
                                <a:lnTo>
                                  <a:pt x="552983" y="67564"/>
                                </a:lnTo>
                                <a:lnTo>
                                  <a:pt x="699922" y="324485"/>
                                </a:lnTo>
                                <a:lnTo>
                                  <a:pt x="710971" y="344297"/>
                                </a:lnTo>
                                <a:lnTo>
                                  <a:pt x="710971" y="294386"/>
                                </a:lnTo>
                                <a:lnTo>
                                  <a:pt x="569366" y="47752"/>
                                </a:lnTo>
                                <a:lnTo>
                                  <a:pt x="554761" y="22352"/>
                                </a:lnTo>
                                <a:lnTo>
                                  <a:pt x="184899" y="22352"/>
                                </a:lnTo>
                                <a:lnTo>
                                  <a:pt x="0" y="344297"/>
                                </a:lnTo>
                                <a:lnTo>
                                  <a:pt x="184899" y="666242"/>
                                </a:lnTo>
                                <a:lnTo>
                                  <a:pt x="554761" y="666242"/>
                                </a:lnTo>
                                <a:lnTo>
                                  <a:pt x="569366" y="640715"/>
                                </a:lnTo>
                                <a:lnTo>
                                  <a:pt x="739673" y="344297"/>
                                </a:lnTo>
                                <a:close/>
                              </a:path>
                              <a:path w="2292350" h="1370965">
                                <a:moveTo>
                                  <a:pt x="1322984" y="691642"/>
                                </a:moveTo>
                                <a:lnTo>
                                  <a:pt x="1144422" y="382524"/>
                                </a:lnTo>
                                <a:lnTo>
                                  <a:pt x="790600" y="382524"/>
                                </a:lnTo>
                                <a:lnTo>
                                  <a:pt x="612165" y="691642"/>
                                </a:lnTo>
                                <a:lnTo>
                                  <a:pt x="790600" y="1000887"/>
                                </a:lnTo>
                                <a:lnTo>
                                  <a:pt x="1144422" y="1000887"/>
                                </a:lnTo>
                                <a:lnTo>
                                  <a:pt x="1322984" y="691642"/>
                                </a:lnTo>
                                <a:close/>
                              </a:path>
                              <a:path w="2292350" h="1370965">
                                <a:moveTo>
                                  <a:pt x="1600352" y="510032"/>
                                </a:moveTo>
                                <a:lnTo>
                                  <a:pt x="1520596" y="510032"/>
                                </a:lnTo>
                                <a:lnTo>
                                  <a:pt x="1520596" y="551434"/>
                                </a:lnTo>
                                <a:lnTo>
                                  <a:pt x="1600352" y="551434"/>
                                </a:lnTo>
                                <a:lnTo>
                                  <a:pt x="1600352" y="510032"/>
                                </a:lnTo>
                                <a:close/>
                              </a:path>
                              <a:path w="2292350" h="1370965">
                                <a:moveTo>
                                  <a:pt x="1635404" y="455815"/>
                                </a:moveTo>
                                <a:lnTo>
                                  <a:pt x="1485544" y="455815"/>
                                </a:lnTo>
                                <a:lnTo>
                                  <a:pt x="1485544" y="494157"/>
                                </a:lnTo>
                                <a:lnTo>
                                  <a:pt x="1635404" y="494157"/>
                                </a:lnTo>
                                <a:lnTo>
                                  <a:pt x="1635404" y="455815"/>
                                </a:lnTo>
                                <a:close/>
                              </a:path>
                              <a:path w="2292350" h="1370965">
                                <a:moveTo>
                                  <a:pt x="1635404" y="398399"/>
                                </a:moveTo>
                                <a:lnTo>
                                  <a:pt x="1485544" y="398399"/>
                                </a:lnTo>
                                <a:lnTo>
                                  <a:pt x="1485544" y="439928"/>
                                </a:lnTo>
                                <a:lnTo>
                                  <a:pt x="1635404" y="439928"/>
                                </a:lnTo>
                                <a:lnTo>
                                  <a:pt x="1635404" y="398399"/>
                                </a:lnTo>
                                <a:close/>
                              </a:path>
                              <a:path w="2292350" h="1370965">
                                <a:moveTo>
                                  <a:pt x="1708683" y="248666"/>
                                </a:moveTo>
                                <a:lnTo>
                                  <a:pt x="1657629" y="157607"/>
                                </a:lnTo>
                                <a:lnTo>
                                  <a:pt x="1657629" y="248666"/>
                                </a:lnTo>
                                <a:lnTo>
                                  <a:pt x="1609877" y="334645"/>
                                </a:lnTo>
                                <a:lnTo>
                                  <a:pt x="1511071" y="334645"/>
                                </a:lnTo>
                                <a:lnTo>
                                  <a:pt x="1460017" y="248666"/>
                                </a:lnTo>
                                <a:lnTo>
                                  <a:pt x="1511071" y="165735"/>
                                </a:lnTo>
                                <a:lnTo>
                                  <a:pt x="1609877" y="165735"/>
                                </a:lnTo>
                                <a:lnTo>
                                  <a:pt x="1657629" y="248666"/>
                                </a:lnTo>
                                <a:lnTo>
                                  <a:pt x="1657629" y="157607"/>
                                </a:lnTo>
                                <a:lnTo>
                                  <a:pt x="1635404" y="117856"/>
                                </a:lnTo>
                                <a:lnTo>
                                  <a:pt x="1485544" y="117856"/>
                                </a:lnTo>
                                <a:lnTo>
                                  <a:pt x="1409090" y="248666"/>
                                </a:lnTo>
                                <a:lnTo>
                                  <a:pt x="1485544" y="379349"/>
                                </a:lnTo>
                                <a:lnTo>
                                  <a:pt x="1635404" y="379349"/>
                                </a:lnTo>
                                <a:lnTo>
                                  <a:pt x="1660423" y="334645"/>
                                </a:lnTo>
                                <a:lnTo>
                                  <a:pt x="1708683" y="248666"/>
                                </a:lnTo>
                                <a:close/>
                              </a:path>
                              <a:path w="2292350" h="1370965">
                                <a:moveTo>
                                  <a:pt x="1931949" y="321945"/>
                                </a:moveTo>
                                <a:lnTo>
                                  <a:pt x="1903247" y="272034"/>
                                </a:lnTo>
                                <a:lnTo>
                                  <a:pt x="1903247" y="321945"/>
                                </a:lnTo>
                                <a:lnTo>
                                  <a:pt x="1892198" y="341757"/>
                                </a:lnTo>
                                <a:lnTo>
                                  <a:pt x="1867941" y="384048"/>
                                </a:lnTo>
                                <a:lnTo>
                                  <a:pt x="1800758" y="500380"/>
                                </a:lnTo>
                                <a:lnTo>
                                  <a:pt x="1768246" y="556260"/>
                                </a:lnTo>
                                <a:lnTo>
                                  <a:pt x="1743227" y="598551"/>
                                </a:lnTo>
                                <a:lnTo>
                                  <a:pt x="1731035" y="618363"/>
                                </a:lnTo>
                                <a:lnTo>
                                  <a:pt x="1389913" y="618363"/>
                                </a:lnTo>
                                <a:lnTo>
                                  <a:pt x="1378864" y="598551"/>
                                </a:lnTo>
                                <a:lnTo>
                                  <a:pt x="1232052" y="341757"/>
                                </a:lnTo>
                                <a:lnTo>
                                  <a:pt x="1221003" y="321945"/>
                                </a:lnTo>
                                <a:lnTo>
                                  <a:pt x="1232052" y="302133"/>
                                </a:lnTo>
                                <a:lnTo>
                                  <a:pt x="1378864" y="45339"/>
                                </a:lnTo>
                                <a:lnTo>
                                  <a:pt x="1389913" y="25527"/>
                                </a:lnTo>
                                <a:lnTo>
                                  <a:pt x="1731035" y="25527"/>
                                </a:lnTo>
                                <a:lnTo>
                                  <a:pt x="1743227" y="45339"/>
                                </a:lnTo>
                                <a:lnTo>
                                  <a:pt x="1768246" y="87630"/>
                                </a:lnTo>
                                <a:lnTo>
                                  <a:pt x="1800758" y="143510"/>
                                </a:lnTo>
                                <a:lnTo>
                                  <a:pt x="1867941" y="259842"/>
                                </a:lnTo>
                                <a:lnTo>
                                  <a:pt x="1892198" y="302133"/>
                                </a:lnTo>
                                <a:lnTo>
                                  <a:pt x="1903247" y="321945"/>
                                </a:lnTo>
                                <a:lnTo>
                                  <a:pt x="1903247" y="272034"/>
                                </a:lnTo>
                                <a:lnTo>
                                  <a:pt x="1761642" y="25527"/>
                                </a:lnTo>
                                <a:lnTo>
                                  <a:pt x="1747037" y="0"/>
                                </a:lnTo>
                                <a:lnTo>
                                  <a:pt x="1377213" y="0"/>
                                </a:lnTo>
                                <a:lnTo>
                                  <a:pt x="1188999" y="321945"/>
                                </a:lnTo>
                                <a:lnTo>
                                  <a:pt x="1377213" y="643890"/>
                                </a:lnTo>
                                <a:lnTo>
                                  <a:pt x="1747037" y="643890"/>
                                </a:lnTo>
                                <a:lnTo>
                                  <a:pt x="1761642" y="618363"/>
                                </a:lnTo>
                                <a:lnTo>
                                  <a:pt x="1931949" y="321945"/>
                                </a:lnTo>
                                <a:close/>
                              </a:path>
                              <a:path w="2292350" h="1370965">
                                <a:moveTo>
                                  <a:pt x="2292121" y="248666"/>
                                </a:moveTo>
                                <a:lnTo>
                                  <a:pt x="2237130" y="153035"/>
                                </a:lnTo>
                                <a:lnTo>
                                  <a:pt x="2231542" y="143256"/>
                                </a:lnTo>
                                <a:lnTo>
                                  <a:pt x="2231542" y="248666"/>
                                </a:lnTo>
                                <a:lnTo>
                                  <a:pt x="2174138" y="347472"/>
                                </a:lnTo>
                                <a:lnTo>
                                  <a:pt x="2062505" y="347472"/>
                                </a:lnTo>
                                <a:lnTo>
                                  <a:pt x="2005228" y="248666"/>
                                </a:lnTo>
                                <a:lnTo>
                                  <a:pt x="2062505" y="153035"/>
                                </a:lnTo>
                                <a:lnTo>
                                  <a:pt x="2174138" y="153035"/>
                                </a:lnTo>
                                <a:lnTo>
                                  <a:pt x="2231542" y="248666"/>
                                </a:lnTo>
                                <a:lnTo>
                                  <a:pt x="2231542" y="143256"/>
                                </a:lnTo>
                                <a:lnTo>
                                  <a:pt x="2206015" y="98806"/>
                                </a:lnTo>
                                <a:lnTo>
                                  <a:pt x="2030628" y="98806"/>
                                </a:lnTo>
                                <a:lnTo>
                                  <a:pt x="1944649" y="248666"/>
                                </a:lnTo>
                                <a:lnTo>
                                  <a:pt x="2030628" y="401574"/>
                                </a:lnTo>
                                <a:lnTo>
                                  <a:pt x="2206015" y="401574"/>
                                </a:lnTo>
                                <a:lnTo>
                                  <a:pt x="2236470" y="347472"/>
                                </a:lnTo>
                                <a:lnTo>
                                  <a:pt x="2292121" y="248666"/>
                                </a:lnTo>
                                <a:close/>
                              </a:path>
                            </a:pathLst>
                          </a:custGeom>
                          <a:solidFill>
                            <a:srgbClr val="DEDDDC"/>
                          </a:solidFill>
                        </wps:spPr>
                        <wps:bodyPr wrap="square" lIns="0" tIns="0" rIns="0" bIns="0" rtlCol="0">
                          <a:prstTxWarp prst="textNoShape">
                            <a:avLst/>
                          </a:prstTxWarp>
                          <a:noAutofit/>
                        </wps:bodyPr>
                      </wps:wsp>
                      <wps:wsp>
                        <wps:cNvPr id="3" name="Graphic 3"/>
                        <wps:cNvSpPr/>
                        <wps:spPr>
                          <a:xfrm>
                            <a:off x="1418590" y="560958"/>
                            <a:ext cx="481965" cy="261620"/>
                          </a:xfrm>
                          <a:custGeom>
                            <a:avLst/>
                            <a:gdLst/>
                            <a:ahLst/>
                            <a:cxnLst/>
                            <a:rect l="l" t="t" r="r" b="b"/>
                            <a:pathLst>
                              <a:path w="481965" h="261620">
                                <a:moveTo>
                                  <a:pt x="325247" y="140335"/>
                                </a:moveTo>
                                <a:lnTo>
                                  <a:pt x="306070" y="140335"/>
                                </a:lnTo>
                                <a:lnTo>
                                  <a:pt x="306070" y="159385"/>
                                </a:lnTo>
                                <a:lnTo>
                                  <a:pt x="306070" y="188087"/>
                                </a:lnTo>
                                <a:lnTo>
                                  <a:pt x="127508" y="188087"/>
                                </a:lnTo>
                                <a:lnTo>
                                  <a:pt x="127508" y="223139"/>
                                </a:lnTo>
                                <a:lnTo>
                                  <a:pt x="84836" y="199263"/>
                                </a:lnTo>
                                <a:lnTo>
                                  <a:pt x="62484" y="186436"/>
                                </a:lnTo>
                                <a:lnTo>
                                  <a:pt x="44577" y="175387"/>
                                </a:lnTo>
                                <a:lnTo>
                                  <a:pt x="62484" y="163957"/>
                                </a:lnTo>
                                <a:lnTo>
                                  <a:pt x="84836" y="150368"/>
                                </a:lnTo>
                                <a:lnTo>
                                  <a:pt x="107823" y="137287"/>
                                </a:lnTo>
                                <a:lnTo>
                                  <a:pt x="127508" y="127635"/>
                                </a:lnTo>
                                <a:lnTo>
                                  <a:pt x="127508" y="159385"/>
                                </a:lnTo>
                                <a:lnTo>
                                  <a:pt x="306070" y="159385"/>
                                </a:lnTo>
                                <a:lnTo>
                                  <a:pt x="306070" y="140335"/>
                                </a:lnTo>
                                <a:lnTo>
                                  <a:pt x="146685" y="140335"/>
                                </a:lnTo>
                                <a:lnTo>
                                  <a:pt x="146685" y="127635"/>
                                </a:lnTo>
                                <a:lnTo>
                                  <a:pt x="146685" y="89281"/>
                                </a:lnTo>
                                <a:lnTo>
                                  <a:pt x="0" y="175387"/>
                                </a:lnTo>
                                <a:lnTo>
                                  <a:pt x="146685" y="261493"/>
                                </a:lnTo>
                                <a:lnTo>
                                  <a:pt x="146685" y="223139"/>
                                </a:lnTo>
                                <a:lnTo>
                                  <a:pt x="146685" y="210439"/>
                                </a:lnTo>
                                <a:lnTo>
                                  <a:pt x="325247" y="210439"/>
                                </a:lnTo>
                                <a:lnTo>
                                  <a:pt x="325247" y="140335"/>
                                </a:lnTo>
                                <a:close/>
                              </a:path>
                              <a:path w="481965" h="261620">
                                <a:moveTo>
                                  <a:pt x="481457" y="76581"/>
                                </a:moveTo>
                                <a:lnTo>
                                  <a:pt x="446278" y="55499"/>
                                </a:lnTo>
                                <a:lnTo>
                                  <a:pt x="446278" y="76581"/>
                                </a:lnTo>
                                <a:lnTo>
                                  <a:pt x="429006" y="85725"/>
                                </a:lnTo>
                                <a:lnTo>
                                  <a:pt x="408432" y="97282"/>
                                </a:lnTo>
                                <a:lnTo>
                                  <a:pt x="388493" y="108839"/>
                                </a:lnTo>
                                <a:lnTo>
                                  <a:pt x="372999" y="117983"/>
                                </a:lnTo>
                                <a:lnTo>
                                  <a:pt x="372999" y="89281"/>
                                </a:lnTo>
                                <a:lnTo>
                                  <a:pt x="216789" y="89281"/>
                                </a:lnTo>
                                <a:lnTo>
                                  <a:pt x="216789" y="63754"/>
                                </a:lnTo>
                                <a:lnTo>
                                  <a:pt x="372999" y="63754"/>
                                </a:lnTo>
                                <a:lnTo>
                                  <a:pt x="372999" y="35052"/>
                                </a:lnTo>
                                <a:lnTo>
                                  <a:pt x="388493" y="44196"/>
                                </a:lnTo>
                                <a:lnTo>
                                  <a:pt x="408432" y="55753"/>
                                </a:lnTo>
                                <a:lnTo>
                                  <a:pt x="429006" y="67437"/>
                                </a:lnTo>
                                <a:lnTo>
                                  <a:pt x="446278" y="76581"/>
                                </a:lnTo>
                                <a:lnTo>
                                  <a:pt x="446278" y="55499"/>
                                </a:lnTo>
                                <a:lnTo>
                                  <a:pt x="412242" y="35052"/>
                                </a:lnTo>
                                <a:lnTo>
                                  <a:pt x="353822" y="0"/>
                                </a:lnTo>
                                <a:lnTo>
                                  <a:pt x="353822" y="44704"/>
                                </a:lnTo>
                                <a:lnTo>
                                  <a:pt x="197612" y="44704"/>
                                </a:lnTo>
                                <a:lnTo>
                                  <a:pt x="197612" y="108458"/>
                                </a:lnTo>
                                <a:lnTo>
                                  <a:pt x="353822" y="108458"/>
                                </a:lnTo>
                                <a:lnTo>
                                  <a:pt x="353822" y="153035"/>
                                </a:lnTo>
                                <a:lnTo>
                                  <a:pt x="412369" y="117983"/>
                                </a:lnTo>
                                <a:lnTo>
                                  <a:pt x="481457" y="76581"/>
                                </a:lnTo>
                                <a:close/>
                              </a:path>
                            </a:pathLst>
                          </a:custGeom>
                          <a:solidFill>
                            <a:srgbClr val="FFFFFC"/>
                          </a:solidFill>
                        </wps:spPr>
                        <wps:bodyPr wrap="square" lIns="0" tIns="0" rIns="0" bIns="0" rtlCol="0">
                          <a:prstTxWarp prst="textNoShape">
                            <a:avLst/>
                          </a:prstTxWarp>
                          <a:noAutofit/>
                        </wps:bodyPr>
                      </wps:wsp>
                      <wps:wsp>
                        <wps:cNvPr id="4" name="Graphic 4"/>
                        <wps:cNvSpPr/>
                        <wps:spPr>
                          <a:xfrm>
                            <a:off x="0" y="806449"/>
                            <a:ext cx="838835" cy="1584960"/>
                          </a:xfrm>
                          <a:custGeom>
                            <a:avLst/>
                            <a:gdLst/>
                            <a:ahLst/>
                            <a:cxnLst/>
                            <a:rect l="l" t="t" r="r" b="b"/>
                            <a:pathLst>
                              <a:path w="838835" h="1584960">
                                <a:moveTo>
                                  <a:pt x="512749" y="1530604"/>
                                </a:moveTo>
                                <a:lnTo>
                                  <a:pt x="334492" y="1530604"/>
                                </a:lnTo>
                                <a:lnTo>
                                  <a:pt x="273926" y="1431798"/>
                                </a:lnTo>
                                <a:lnTo>
                                  <a:pt x="334492" y="1329817"/>
                                </a:lnTo>
                                <a:lnTo>
                                  <a:pt x="512114" y="1329817"/>
                                </a:lnTo>
                                <a:lnTo>
                                  <a:pt x="481126" y="1275588"/>
                                </a:lnTo>
                                <a:lnTo>
                                  <a:pt x="302615" y="1275588"/>
                                </a:lnTo>
                                <a:lnTo>
                                  <a:pt x="213360" y="1431798"/>
                                </a:lnTo>
                                <a:lnTo>
                                  <a:pt x="302615" y="1584833"/>
                                </a:lnTo>
                                <a:lnTo>
                                  <a:pt x="481126" y="1584833"/>
                                </a:lnTo>
                                <a:lnTo>
                                  <a:pt x="512749" y="1530604"/>
                                </a:lnTo>
                                <a:close/>
                              </a:path>
                              <a:path w="838835" h="1584960">
                                <a:moveTo>
                                  <a:pt x="838339" y="618490"/>
                                </a:moveTo>
                                <a:lnTo>
                                  <a:pt x="481330" y="0"/>
                                </a:lnTo>
                                <a:lnTo>
                                  <a:pt x="0" y="0"/>
                                </a:lnTo>
                                <a:lnTo>
                                  <a:pt x="0" y="25527"/>
                                </a:lnTo>
                                <a:lnTo>
                                  <a:pt x="468579" y="25527"/>
                                </a:lnTo>
                                <a:lnTo>
                                  <a:pt x="802767" y="606171"/>
                                </a:lnTo>
                                <a:lnTo>
                                  <a:pt x="809663" y="618490"/>
                                </a:lnTo>
                                <a:lnTo>
                                  <a:pt x="547154" y="1071245"/>
                                </a:lnTo>
                                <a:lnTo>
                                  <a:pt x="475475" y="1195832"/>
                                </a:lnTo>
                                <a:lnTo>
                                  <a:pt x="468579" y="1208151"/>
                                </a:lnTo>
                                <a:lnTo>
                                  <a:pt x="0" y="1208151"/>
                                </a:lnTo>
                                <a:lnTo>
                                  <a:pt x="0" y="1233678"/>
                                </a:lnTo>
                                <a:lnTo>
                                  <a:pt x="481330" y="1233678"/>
                                </a:lnTo>
                                <a:lnTo>
                                  <a:pt x="838339" y="618490"/>
                                </a:lnTo>
                                <a:close/>
                              </a:path>
                            </a:pathLst>
                          </a:custGeom>
                          <a:solidFill>
                            <a:srgbClr val="DEDDDC"/>
                          </a:solidFill>
                        </wps:spPr>
                        <wps:bodyPr wrap="square" lIns="0" tIns="0" rIns="0" bIns="0" rtlCol="0">
                          <a:prstTxWarp prst="textNoShape">
                            <a:avLst/>
                          </a:prstTxWarp>
                          <a:noAutofit/>
                        </wps:bodyPr>
                      </wps:wsp>
                      <pic:pic xmlns:pic="http://schemas.openxmlformats.org/drawingml/2006/picture">
                        <pic:nvPicPr>
                          <pic:cNvPr id="5" name="Image 5"/>
                          <pic:cNvPicPr/>
                        </pic:nvPicPr>
                        <pic:blipFill>
                          <a:blip r:embed="rId8" cstate="print"/>
                          <a:stretch>
                            <a:fillRect/>
                          </a:stretch>
                        </pic:blipFill>
                        <pic:spPr>
                          <a:xfrm>
                            <a:off x="452437" y="2136267"/>
                            <a:ext cx="117944" cy="200786"/>
                          </a:xfrm>
                          <a:prstGeom prst="rect">
                            <a:avLst/>
                          </a:prstGeom>
                        </pic:spPr>
                      </pic:pic>
                    </wpg:wgp>
                  </a:graphicData>
                </a:graphic>
              </wp:anchor>
            </w:drawing>
          </mc:Choice>
          <mc:Fallback>
            <w:pict>
              <v:group w14:anchorId="05535C9E" id="Group 1" o:spid="_x0000_s1026" style="position:absolute;margin-left:8.25pt;margin-top:1.45pt;width:234.95pt;height:188.3pt;z-index:-251658238;mso-wrap-distance-left:0;mso-wrap-distance-right:0;mso-position-horizontal-relative:page;mso-position-vertical-relative:page" coordsize="29838,23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">
                <v:shape id="Graphic 2" o:spid="_x0000_s1027" style="position:absolute;left:6917;width:22923;height:13709;visibility:visible;mso-wrap-style:square;v-text-anchor:top" coordsize="2292350,137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" path="m522884,1045591r-1524,-9652l515264,998220r-5080,-10033l503707,975614r,60325l503707,1055116r-635,11430l501294,1077341r-2921,10922l494182,1099693r-9652,l484530,1118870r-12598,14224l457847,1146429r-15887,11430l423989,1166749r7061,-10160l437527,1145159r5283,-12573l446303,1118870r38227,l484530,1099693r-31852,l454571,1088263r2578,-21717l459054,1055116r44653,l503707,1035939r-44653,l457149,1024001r-2578,-23876l452678,988187r38202,l496976,1000125r3937,11938l503072,1024001r635,11938l503707,975614r-3429,-6604l494182,957072,481355,943991r,25019l446303,969010r-4890,-11938l439928,953643r,82296l439928,1055116r-559,11430l437934,1077341r-2045,10922l433552,1099693r-6375,l427177,1118870r-8331,20193l408432,1155573r-12205,11811l382536,1173099r,-54229l427177,1118870r,-19177l382536,1099693r,-44577l439928,1055116r,-19177l382536,1035939r,-47752l433552,988187r2337,11938l437934,1012063r1435,11938l439928,1035939r,-82296l436333,945515r-5727,-11049l427177,929259r,39751l382536,969010r,-54229l396227,921893r12205,11684l418846,949325r8331,19685l427177,929259r42977,26035l481355,969010r,-25019l462330,929259,443649,914781,376161,895731r-9563,1524l366598,914781r,54229l366598,1173099r-13716,-5715l352298,1166749r-11621,-11176l330263,1139063r-5118,-12446l325145,1166749r-17983,-8890l291261,1146429r-14097,-13335l264566,1118870r38265,l306311,1132586r5283,12573l318071,1156589r7074,10160l325145,1126617r-3188,-7747l366598,1118870r,-19177l315582,1099693r-2350,-11430l311188,1077341r-1435,-10795l309206,1055116r57392,l366598,1035939r-57392,l309753,1024001r1435,-11938l313232,1000125r2350,-11938l366598,988187r,-19177l321957,969010r8306,-19685l340677,933577r9601,-9144l352882,921893r13716,-7112l366598,897255r-37859,6096l325145,905256r-89,19227l318516,934466r-5728,11049l307657,957072r-4826,11938l296456,969010r,19177l296456,1099693r-41453,l250812,1088263r-2985,-10922l246037,1066546r-597,-11430l290068,1055116r1892,11430l294551,1088263r1905,11430l296456,988187r-1905,11938l291960,1024001r-1892,11938l245440,1035939r635,-11938l248221,1012063r3937,-11938l258191,988187r38265,l296456,969010r-28702,l280301,955294r13754,-12192l309003,932688r16053,-8205l325056,905306r-37465,19254l255168,957072r-21247,41148l226301,1045591r7620,47371l255168,1134110r32423,32385l328739,1187831r47422,7620l422021,1187831r27825,-14732l461848,1166749r381,-254l494182,1134110r7747,-15240l511835,1099693r3429,-6731l522884,1045591xem739673,1048766l710971,998855r,49911l699922,1068578,552983,1325372r-11049,19812l197662,1345184r-11049,-19812l39712,1068578,28689,1048766r11023,-19812l186613,772033r11049,-19685l541934,752348r11049,19685l699922,1028954r11049,19812l710971,998855,569366,752348,554761,726821r-369862,l,1048766r184899,321945l554761,1370711r14605,-25527l739673,1048766xem739673,344297l710971,294386r,49911l699922,363982,552983,620903r-11049,19812l197662,640715,186613,620903,39712,363982,28689,344297,39712,324485,186613,67564,197662,47752r344272,l552983,67564,699922,324485r11049,19812l710971,294386,569366,47752,554761,22352r-369862,l,344297,184899,666242r369862,l569366,640715,739673,344297xem1322984,691642l1144422,382524r-353822,l612165,691642r178435,309245l1144422,1000887,1322984,691642xem1600352,510032r-79756,l1520596,551434r79756,l1600352,510032xem1635404,455815r-149860,l1485544,494157r149860,l1635404,455815xem1635404,398399r-149860,l1485544,439928r149860,l1635404,398399xem1708683,248666r-51054,-91059l1657629,248666r-47752,85979l1511071,334645r-51054,-85979l1511071,165735r98806,l1657629,248666r,-91059l1635404,117856r-149860,l1409090,248666r76454,130683l1635404,379349r25019,-44704l1708683,248666xem1931949,321945r-28702,-49911l1903247,321945r-11049,19812l1867941,384048r-67183,116332l1768246,556260r-25019,42291l1731035,618363r-341122,l1378864,598551,1232052,341757r-11049,-19812l1232052,302133,1378864,45339r11049,-19812l1731035,25527r12192,19812l1768246,87630r32512,55880l1867941,259842r24257,42291l1903247,321945r,-49911l1761642,25527,1747037,,1377213,,1188999,321945r188214,321945l1747037,643890r14605,-25527l1931949,321945xem2292121,248666r-54991,-95631l2231542,143256r,105410l2174138,347472r-111633,l2005228,248666r57277,-95631l2174138,153035r57404,95631l2231542,143256,2206015,98806r-175387,l1944649,248666r85979,152908l2206015,401574r30455,-54102l2292121,248666xe" fillcolor="#dedddc" stroked="f">
                  <v:path arrowok="t"/>
                </v:shape>
                <v:shape id="Graphic 3" o:spid="_x0000_s1028" style="position:absolute;left:14185;top:5609;width:4820;height:2616;visibility:visible;mso-wrap-style:square;v-text-anchor:top" coordsize="481965,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" path="m325247,140335r-19177,l306070,159385r,28702l127508,188087r,35052l84836,199263,62484,186436,44577,175387,62484,163957,84836,150368r22987,-13081l127508,127635r,31750l306070,159385r,-19050l146685,140335r,-12700l146685,89281,,175387r146685,86106l146685,223139r,-12700l325247,210439r,-70104xem481457,76581l446278,55499r,21082l429006,85725,408432,97282r-19939,11557l372999,117983r,-28702l216789,89281r,-25527l372999,63754r,-28702l388493,44196r19939,11557l429006,67437r17272,9144l446278,55499,412242,35052,353822,r,44704l197612,44704r,63754l353822,108458r,44577l412369,117983,481457,76581xe" fillcolor="#fffffc" stroked="f">
                  <v:path arrowok="t"/>
                </v:shape>
                <v:shape id="Graphic 4" o:spid="_x0000_s1029" style="position:absolute;top:8064;width:8388;height:15850;visibility:visible;mso-wrap-style:square;v-text-anchor:top" coordsize="838835,158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" path="m512749,1530604r-178257,l273926,1431798r60566,-101981l512114,1329817r-30988,-54229l302615,1275588r-89255,156210l302615,1584833r178511,l512749,1530604xem838339,618490l481330,,,,,25527r468579,l802767,606171r6896,12319l547154,1071245r-71679,124587l468579,1208151,,1208151r,25527l481330,1233678,838339,618490xe" fillcolor="#dedddc"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30" type="#_x0000_t75" style="position:absolute;left:4524;top:21362;width:1179;height:2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">
                  <v:imagedata r:id="rId9" o:title=""/>
                </v:shape>
                <w10:wrap anchorx="page" anchory="page"/>
              </v:group>
            </w:pict>
          </mc:Fallback>
        </mc:AlternateContent>
      </w:r>
    </w:p>
    <w:p w14:paraId="257B5B90" w14:textId="77777777" w:rsidR="00111872" w:rsidRDefault="00FF08EA">
      <w:pPr>
        <w:ind w:right="175"/>
        <w:jc w:val="right"/>
        <w:rPr>
          <w:b/>
          <w:sz w:val="26"/>
        </w:rPr>
      </w:pPr>
      <w:r>
        <w:rPr>
          <w:b/>
          <w:color w:val="1F1F1F"/>
          <w:sz w:val="26"/>
        </w:rPr>
        <w:t>Phòng</w:t>
      </w:r>
      <w:r>
        <w:rPr>
          <w:b/>
          <w:color w:val="1F1F1F"/>
          <w:spacing w:val="18"/>
          <w:sz w:val="26"/>
        </w:rPr>
        <w:t xml:space="preserve"> </w:t>
      </w:r>
      <w:r>
        <w:rPr>
          <w:b/>
          <w:color w:val="1F1F1F"/>
          <w:sz w:val="26"/>
        </w:rPr>
        <w:t>thí</w:t>
      </w:r>
      <w:r>
        <w:rPr>
          <w:b/>
          <w:color w:val="1F1F1F"/>
          <w:spacing w:val="23"/>
          <w:sz w:val="26"/>
        </w:rPr>
        <w:t xml:space="preserve"> </w:t>
      </w:r>
      <w:r>
        <w:rPr>
          <w:b/>
          <w:color w:val="1F1F1F"/>
          <w:sz w:val="26"/>
        </w:rPr>
        <w:t>nghiệm</w:t>
      </w:r>
      <w:r>
        <w:rPr>
          <w:b/>
          <w:color w:val="1F1F1F"/>
          <w:spacing w:val="18"/>
          <w:sz w:val="26"/>
        </w:rPr>
        <w:t xml:space="preserve"> </w:t>
      </w:r>
      <w:r>
        <w:rPr>
          <w:b/>
          <w:color w:val="1F1F1F"/>
          <w:sz w:val="26"/>
        </w:rPr>
        <w:t>An</w:t>
      </w:r>
      <w:r>
        <w:rPr>
          <w:b/>
          <w:color w:val="1F1F1F"/>
          <w:spacing w:val="17"/>
          <w:sz w:val="26"/>
        </w:rPr>
        <w:t xml:space="preserve"> </w:t>
      </w:r>
      <w:r>
        <w:rPr>
          <w:b/>
          <w:color w:val="1F1F1F"/>
          <w:sz w:val="26"/>
        </w:rPr>
        <w:t>toàn</w:t>
      </w:r>
      <w:r>
        <w:rPr>
          <w:b/>
          <w:color w:val="1F1F1F"/>
          <w:spacing w:val="18"/>
          <w:sz w:val="26"/>
        </w:rPr>
        <w:t xml:space="preserve"> </w:t>
      </w:r>
      <w:r>
        <w:rPr>
          <w:b/>
          <w:color w:val="1F1F1F"/>
          <w:sz w:val="26"/>
        </w:rPr>
        <w:t>Thông</w:t>
      </w:r>
      <w:r>
        <w:rPr>
          <w:b/>
          <w:color w:val="1F1F1F"/>
          <w:spacing w:val="21"/>
          <w:sz w:val="26"/>
        </w:rPr>
        <w:t xml:space="preserve"> </w:t>
      </w:r>
      <w:r>
        <w:rPr>
          <w:b/>
          <w:color w:val="1F1F1F"/>
          <w:spacing w:val="-5"/>
          <w:sz w:val="26"/>
        </w:rPr>
        <w:t>tin</w:t>
      </w:r>
    </w:p>
    <w:p w14:paraId="08746208" w14:textId="77777777" w:rsidR="00111872" w:rsidRDefault="00FF08EA">
      <w:pPr>
        <w:spacing w:before="124"/>
        <w:ind w:right="195"/>
        <w:jc w:val="right"/>
        <w:rPr>
          <w:b/>
          <w:sz w:val="26"/>
        </w:rPr>
      </w:pPr>
      <w:r>
        <w:rPr>
          <w:b/>
          <w:color w:val="1F1F1F"/>
          <w:w w:val="105"/>
          <w:sz w:val="26"/>
        </w:rPr>
        <w:t>Trường</w:t>
      </w:r>
      <w:r>
        <w:rPr>
          <w:b/>
          <w:color w:val="1F1F1F"/>
          <w:spacing w:val="-15"/>
          <w:w w:val="105"/>
          <w:sz w:val="26"/>
        </w:rPr>
        <w:t xml:space="preserve"> </w:t>
      </w:r>
      <w:r>
        <w:rPr>
          <w:b/>
          <w:color w:val="1F1F1F"/>
          <w:w w:val="105"/>
          <w:sz w:val="26"/>
        </w:rPr>
        <w:t>Đại</w:t>
      </w:r>
      <w:r>
        <w:rPr>
          <w:b/>
          <w:color w:val="1F1F1F"/>
          <w:spacing w:val="-15"/>
          <w:w w:val="105"/>
          <w:sz w:val="26"/>
        </w:rPr>
        <w:t xml:space="preserve"> </w:t>
      </w:r>
      <w:r>
        <w:rPr>
          <w:b/>
          <w:color w:val="1F1F1F"/>
          <w:w w:val="105"/>
          <w:sz w:val="26"/>
        </w:rPr>
        <w:t>học</w:t>
      </w:r>
      <w:r>
        <w:rPr>
          <w:b/>
          <w:color w:val="1F1F1F"/>
          <w:spacing w:val="-13"/>
          <w:w w:val="105"/>
          <w:sz w:val="26"/>
        </w:rPr>
        <w:t xml:space="preserve"> </w:t>
      </w:r>
      <w:r>
        <w:rPr>
          <w:b/>
          <w:color w:val="1F1F1F"/>
          <w:w w:val="105"/>
          <w:sz w:val="26"/>
        </w:rPr>
        <w:t>Công</w:t>
      </w:r>
      <w:r>
        <w:rPr>
          <w:b/>
          <w:color w:val="1F1F1F"/>
          <w:spacing w:val="-15"/>
          <w:w w:val="105"/>
          <w:sz w:val="26"/>
        </w:rPr>
        <w:t xml:space="preserve"> </w:t>
      </w:r>
      <w:r>
        <w:rPr>
          <w:b/>
          <w:color w:val="1F1F1F"/>
          <w:w w:val="105"/>
          <w:sz w:val="26"/>
        </w:rPr>
        <w:t>nghệ</w:t>
      </w:r>
      <w:r>
        <w:rPr>
          <w:b/>
          <w:color w:val="1F1F1F"/>
          <w:spacing w:val="-16"/>
          <w:w w:val="105"/>
          <w:sz w:val="26"/>
        </w:rPr>
        <w:t xml:space="preserve"> </w:t>
      </w:r>
      <w:r>
        <w:rPr>
          <w:b/>
          <w:color w:val="1F1F1F"/>
          <w:w w:val="105"/>
          <w:sz w:val="26"/>
        </w:rPr>
        <w:t>Thông</w:t>
      </w:r>
      <w:r>
        <w:rPr>
          <w:b/>
          <w:color w:val="1F1F1F"/>
          <w:spacing w:val="-12"/>
          <w:w w:val="105"/>
          <w:sz w:val="26"/>
        </w:rPr>
        <w:t xml:space="preserve"> </w:t>
      </w:r>
      <w:r>
        <w:rPr>
          <w:b/>
          <w:color w:val="1F1F1F"/>
          <w:w w:val="105"/>
          <w:sz w:val="26"/>
        </w:rPr>
        <w:t>tin</w:t>
      </w:r>
      <w:r>
        <w:rPr>
          <w:b/>
          <w:color w:val="1F1F1F"/>
          <w:spacing w:val="-15"/>
          <w:w w:val="105"/>
          <w:sz w:val="26"/>
        </w:rPr>
        <w:t xml:space="preserve"> </w:t>
      </w:r>
      <w:r>
        <w:rPr>
          <w:b/>
          <w:color w:val="1F1F1F"/>
          <w:spacing w:val="-2"/>
          <w:w w:val="105"/>
          <w:sz w:val="26"/>
        </w:rPr>
        <w:t>(UIT)</w:t>
      </w:r>
    </w:p>
    <w:p w14:paraId="73E181A7" w14:textId="77777777" w:rsidR="00111872" w:rsidRDefault="00111872">
      <w:pPr>
        <w:pStyle w:val="BodyText"/>
        <w:spacing w:before="121"/>
        <w:rPr>
          <w:b/>
        </w:rPr>
      </w:pPr>
    </w:p>
    <w:p w14:paraId="2D37DF14" w14:textId="77777777" w:rsidR="00111872" w:rsidRDefault="00FF08EA">
      <w:pPr>
        <w:pStyle w:val="Heading1"/>
      </w:pPr>
      <w:r>
        <w:rPr>
          <w:color w:val="001F5F"/>
          <w:spacing w:val="-8"/>
          <w:w w:val="90"/>
        </w:rPr>
        <w:t>BÁO</w:t>
      </w:r>
      <w:r>
        <w:rPr>
          <w:color w:val="001F5F"/>
          <w:spacing w:val="-31"/>
          <w:w w:val="90"/>
        </w:rPr>
        <w:t xml:space="preserve"> </w:t>
      </w:r>
      <w:r>
        <w:rPr>
          <w:color w:val="001F5F"/>
          <w:spacing w:val="-8"/>
          <w:w w:val="90"/>
        </w:rPr>
        <w:t>CÁO</w:t>
      </w:r>
      <w:r>
        <w:rPr>
          <w:color w:val="001F5F"/>
          <w:spacing w:val="-31"/>
          <w:w w:val="90"/>
        </w:rPr>
        <w:t xml:space="preserve"> </w:t>
      </w:r>
      <w:r>
        <w:rPr>
          <w:color w:val="001F5F"/>
          <w:spacing w:val="-8"/>
          <w:w w:val="90"/>
        </w:rPr>
        <w:t>THỰC</w:t>
      </w:r>
      <w:r>
        <w:rPr>
          <w:color w:val="001F5F"/>
          <w:spacing w:val="-32"/>
          <w:w w:val="90"/>
        </w:rPr>
        <w:t xml:space="preserve"> </w:t>
      </w:r>
      <w:r>
        <w:rPr>
          <w:color w:val="001F5F"/>
          <w:spacing w:val="-8"/>
          <w:w w:val="90"/>
        </w:rPr>
        <w:t>HÀNH</w:t>
      </w:r>
    </w:p>
    <w:p w14:paraId="5375BC09" w14:textId="2CDE6C9E" w:rsidR="00111872" w:rsidRDefault="00FF08EA">
      <w:pPr>
        <w:pStyle w:val="Heading2"/>
        <w:spacing w:before="364" w:line="336" w:lineRule="auto"/>
        <w:ind w:left="2835" w:right="2688"/>
        <w:jc w:val="center"/>
      </w:pPr>
      <w:r>
        <w:rPr>
          <w:color w:val="1F1F1F"/>
          <w:w w:val="105"/>
        </w:rPr>
        <w:t>Môn</w:t>
      </w:r>
      <w:r>
        <w:rPr>
          <w:color w:val="1F1F1F"/>
          <w:spacing w:val="-18"/>
          <w:w w:val="105"/>
        </w:rPr>
        <w:t xml:space="preserve"> </w:t>
      </w:r>
      <w:r>
        <w:rPr>
          <w:color w:val="1F1F1F"/>
          <w:w w:val="105"/>
        </w:rPr>
        <w:t>học:</w:t>
      </w:r>
      <w:r>
        <w:rPr>
          <w:color w:val="1F1F1F"/>
          <w:spacing w:val="-17"/>
          <w:w w:val="105"/>
        </w:rPr>
        <w:t xml:space="preserve"> </w:t>
      </w:r>
      <w:r>
        <w:rPr>
          <w:color w:val="1F1F1F"/>
          <w:w w:val="105"/>
        </w:rPr>
        <w:t>Bảo</w:t>
      </w:r>
      <w:r>
        <w:rPr>
          <w:color w:val="1F1F1F"/>
          <w:spacing w:val="-17"/>
          <w:w w:val="105"/>
        </w:rPr>
        <w:t xml:space="preserve"> </w:t>
      </w:r>
      <w:r>
        <w:rPr>
          <w:color w:val="1F1F1F"/>
          <w:w w:val="105"/>
        </w:rPr>
        <w:t>mật</w:t>
      </w:r>
      <w:r>
        <w:rPr>
          <w:color w:val="1F1F1F"/>
          <w:spacing w:val="-19"/>
          <w:w w:val="105"/>
        </w:rPr>
        <w:t xml:space="preserve"> </w:t>
      </w:r>
      <w:r>
        <w:rPr>
          <w:color w:val="1F1F1F"/>
          <w:w w:val="105"/>
        </w:rPr>
        <w:t>Web</w:t>
      </w:r>
      <w:r>
        <w:rPr>
          <w:color w:val="1F1F1F"/>
          <w:spacing w:val="-17"/>
          <w:w w:val="105"/>
        </w:rPr>
        <w:t xml:space="preserve"> </w:t>
      </w:r>
      <w:r>
        <w:rPr>
          <w:color w:val="1F1F1F"/>
          <w:w w:val="105"/>
        </w:rPr>
        <w:t>và</w:t>
      </w:r>
      <w:r>
        <w:rPr>
          <w:color w:val="1F1F1F"/>
          <w:spacing w:val="-17"/>
          <w:w w:val="105"/>
        </w:rPr>
        <w:t xml:space="preserve"> </w:t>
      </w:r>
      <w:r>
        <w:rPr>
          <w:color w:val="1F1F1F"/>
          <w:w w:val="105"/>
        </w:rPr>
        <w:t>Ứng</w:t>
      </w:r>
      <w:r>
        <w:rPr>
          <w:color w:val="1F1F1F"/>
          <w:spacing w:val="-18"/>
          <w:w w:val="105"/>
        </w:rPr>
        <w:t xml:space="preserve"> </w:t>
      </w:r>
      <w:r>
        <w:rPr>
          <w:color w:val="1F1F1F"/>
          <w:w w:val="105"/>
        </w:rPr>
        <w:t>dụng Kỳ báo cáo: Buổi 0</w:t>
      </w:r>
      <w:r w:rsidR="008814E4">
        <w:rPr>
          <w:color w:val="1F1F1F"/>
          <w:w w:val="105"/>
          <w:lang w:val="en-US"/>
        </w:rPr>
        <w:t>3</w:t>
      </w:r>
      <w:r>
        <w:rPr>
          <w:color w:val="1F1F1F"/>
          <w:w w:val="105"/>
        </w:rPr>
        <w:t xml:space="preserve"> (Session 0</w:t>
      </w:r>
      <w:r w:rsidR="008814E4">
        <w:rPr>
          <w:color w:val="1F1F1F"/>
          <w:w w:val="105"/>
          <w:lang w:val="en-US"/>
        </w:rPr>
        <w:t>3</w:t>
      </w:r>
      <w:r>
        <w:rPr>
          <w:color w:val="1F1F1F"/>
          <w:w w:val="105"/>
        </w:rPr>
        <w:t>)</w:t>
      </w:r>
    </w:p>
    <w:p w14:paraId="66BB80D4" w14:textId="0F1C16CC" w:rsidR="008814E4" w:rsidRDefault="00FF08EA" w:rsidP="008814E4">
      <w:pPr>
        <w:spacing w:before="8"/>
        <w:ind w:left="144"/>
        <w:jc w:val="center"/>
        <w:rPr>
          <w:i/>
          <w:color w:val="1F1F1F"/>
          <w:spacing w:val="-6"/>
          <w:sz w:val="26"/>
        </w:rPr>
      </w:pPr>
      <w:r>
        <w:rPr>
          <w:b/>
          <w:color w:val="1F1F1F"/>
          <w:w w:val="105"/>
          <w:sz w:val="26"/>
        </w:rPr>
        <w:t>Tên</w:t>
      </w:r>
      <w:r>
        <w:rPr>
          <w:b/>
          <w:color w:val="1F1F1F"/>
          <w:spacing w:val="-11"/>
          <w:w w:val="105"/>
          <w:sz w:val="26"/>
        </w:rPr>
        <w:t xml:space="preserve"> </w:t>
      </w:r>
      <w:r>
        <w:rPr>
          <w:b/>
          <w:color w:val="1F1F1F"/>
          <w:w w:val="105"/>
          <w:sz w:val="26"/>
        </w:rPr>
        <w:t>chủ</w:t>
      </w:r>
      <w:r>
        <w:rPr>
          <w:b/>
          <w:color w:val="1F1F1F"/>
          <w:spacing w:val="-8"/>
          <w:w w:val="105"/>
          <w:sz w:val="26"/>
        </w:rPr>
        <w:t xml:space="preserve"> </w:t>
      </w:r>
      <w:r>
        <w:rPr>
          <w:b/>
          <w:color w:val="1F1F1F"/>
          <w:w w:val="105"/>
          <w:sz w:val="26"/>
        </w:rPr>
        <w:t>đề:</w:t>
      </w:r>
      <w:r>
        <w:rPr>
          <w:b/>
          <w:color w:val="1F1F1F"/>
          <w:spacing w:val="-5"/>
          <w:w w:val="105"/>
          <w:sz w:val="26"/>
        </w:rPr>
        <w:t xml:space="preserve"> </w:t>
      </w:r>
      <w:r w:rsidR="006E5ECC" w:rsidRPr="006E5ECC">
        <w:rPr>
          <w:b/>
          <w:color w:val="1F1F1F"/>
          <w:spacing w:val="-5"/>
          <w:w w:val="105"/>
          <w:sz w:val="26"/>
        </w:rPr>
        <w:t>Reconnaissance</w:t>
      </w:r>
    </w:p>
    <w:p w14:paraId="424A43DF" w14:textId="54136C99" w:rsidR="00111872" w:rsidRDefault="00FF08EA">
      <w:pPr>
        <w:spacing w:before="121" w:line="340" w:lineRule="auto"/>
        <w:ind w:left="3638" w:right="3492" w:hanging="2"/>
        <w:jc w:val="center"/>
        <w:rPr>
          <w:b/>
          <w:sz w:val="26"/>
        </w:rPr>
      </w:pPr>
      <w:r>
        <w:rPr>
          <w:i/>
          <w:color w:val="1F1F1F"/>
          <w:spacing w:val="-6"/>
          <w:sz w:val="26"/>
        </w:rPr>
        <w:t>G</w:t>
      </w:r>
      <w:r>
        <w:rPr>
          <w:i/>
          <w:color w:val="1F1F1F"/>
          <w:spacing w:val="-6"/>
          <w:sz w:val="26"/>
        </w:rPr>
        <w:t>VHD:</w:t>
      </w:r>
      <w:r>
        <w:rPr>
          <w:i/>
          <w:color w:val="1F1F1F"/>
          <w:spacing w:val="-11"/>
          <w:sz w:val="26"/>
        </w:rPr>
        <w:t xml:space="preserve"> </w:t>
      </w:r>
      <w:r>
        <w:rPr>
          <w:i/>
          <w:color w:val="1F1F1F"/>
          <w:spacing w:val="-6"/>
          <w:sz w:val="26"/>
        </w:rPr>
        <w:t>Ngô</w:t>
      </w:r>
      <w:r>
        <w:rPr>
          <w:i/>
          <w:color w:val="1F1F1F"/>
          <w:spacing w:val="-11"/>
          <w:sz w:val="26"/>
        </w:rPr>
        <w:t xml:space="preserve"> </w:t>
      </w:r>
      <w:r>
        <w:rPr>
          <w:i/>
          <w:color w:val="1F1F1F"/>
          <w:spacing w:val="-6"/>
          <w:sz w:val="26"/>
        </w:rPr>
        <w:t>Đức</w:t>
      </w:r>
      <w:r>
        <w:rPr>
          <w:i/>
          <w:color w:val="1F1F1F"/>
          <w:spacing w:val="-14"/>
          <w:sz w:val="26"/>
        </w:rPr>
        <w:t xml:space="preserve"> </w:t>
      </w:r>
      <w:r>
        <w:rPr>
          <w:i/>
          <w:color w:val="1F1F1F"/>
          <w:spacing w:val="-6"/>
          <w:sz w:val="26"/>
        </w:rPr>
        <w:t>Hoàng</w:t>
      </w:r>
      <w:r>
        <w:rPr>
          <w:i/>
          <w:color w:val="1F1F1F"/>
          <w:spacing w:val="-17"/>
          <w:sz w:val="26"/>
        </w:rPr>
        <w:t xml:space="preserve"> </w:t>
      </w:r>
      <w:r>
        <w:rPr>
          <w:i/>
          <w:color w:val="1F1F1F"/>
          <w:spacing w:val="-6"/>
          <w:sz w:val="26"/>
        </w:rPr>
        <w:t xml:space="preserve">Sơn </w:t>
      </w:r>
      <w:r>
        <w:rPr>
          <w:i/>
          <w:color w:val="1F1F1F"/>
          <w:w w:val="105"/>
          <w:sz w:val="26"/>
        </w:rPr>
        <w:t xml:space="preserve">Ngày báo cáo: </w:t>
      </w:r>
      <w:r w:rsidR="0037423D">
        <w:rPr>
          <w:i/>
          <w:color w:val="1F1F1F"/>
          <w:w w:val="105"/>
          <w:sz w:val="26"/>
          <w:lang w:val="en-US"/>
        </w:rPr>
        <w:t>17</w:t>
      </w:r>
      <w:r>
        <w:rPr>
          <w:i/>
          <w:color w:val="1F1F1F"/>
          <w:w w:val="105"/>
          <w:sz w:val="26"/>
        </w:rPr>
        <w:t xml:space="preserve">/3/2024 </w:t>
      </w:r>
      <w:r>
        <w:rPr>
          <w:b/>
          <w:color w:val="FF0000"/>
          <w:w w:val="105"/>
          <w:sz w:val="26"/>
        </w:rPr>
        <w:t>Nhóm: 09</w:t>
      </w:r>
    </w:p>
    <w:p w14:paraId="361A8958" w14:textId="77777777" w:rsidR="00111872" w:rsidRDefault="00FF08EA">
      <w:pPr>
        <w:pStyle w:val="ListParagraph"/>
        <w:numPr>
          <w:ilvl w:val="0"/>
          <w:numId w:val="7"/>
        </w:numPr>
        <w:tabs>
          <w:tab w:val="left" w:pos="999"/>
        </w:tabs>
        <w:spacing w:before="4"/>
        <w:ind w:left="999" w:hanging="359"/>
        <w:rPr>
          <w:b/>
          <w:sz w:val="26"/>
        </w:rPr>
      </w:pPr>
      <w:r>
        <w:rPr>
          <w:b/>
          <w:color w:val="1F1F1F"/>
          <w:w w:val="90"/>
          <w:sz w:val="26"/>
          <w:u w:val="single" w:color="1F1F1F"/>
        </w:rPr>
        <w:t>THÔNG</w:t>
      </w:r>
      <w:r>
        <w:rPr>
          <w:b/>
          <w:color w:val="1F1F1F"/>
          <w:spacing w:val="-3"/>
          <w:w w:val="90"/>
          <w:sz w:val="26"/>
          <w:u w:val="single" w:color="1F1F1F"/>
        </w:rPr>
        <w:t xml:space="preserve"> </w:t>
      </w:r>
      <w:r>
        <w:rPr>
          <w:b/>
          <w:color w:val="1F1F1F"/>
          <w:w w:val="90"/>
          <w:sz w:val="26"/>
          <w:u w:val="single" w:color="1F1F1F"/>
        </w:rPr>
        <w:t>TIN</w:t>
      </w:r>
      <w:r>
        <w:rPr>
          <w:b/>
          <w:color w:val="1F1F1F"/>
          <w:spacing w:val="-8"/>
          <w:w w:val="90"/>
          <w:sz w:val="26"/>
          <w:u w:val="single" w:color="1F1F1F"/>
        </w:rPr>
        <w:t xml:space="preserve"> </w:t>
      </w:r>
      <w:r>
        <w:rPr>
          <w:b/>
          <w:color w:val="1F1F1F"/>
          <w:spacing w:val="-2"/>
          <w:w w:val="90"/>
          <w:sz w:val="26"/>
          <w:u w:val="single" w:color="1F1F1F"/>
        </w:rPr>
        <w:t>CHUNG:</w:t>
      </w:r>
    </w:p>
    <w:p w14:paraId="3313CBD0" w14:textId="77777777" w:rsidR="00111872" w:rsidRDefault="00FF08EA">
      <w:pPr>
        <w:spacing w:before="32"/>
        <w:ind w:left="1000"/>
        <w:rPr>
          <w:i/>
          <w:sz w:val="26"/>
        </w:rPr>
      </w:pPr>
      <w:r>
        <w:rPr>
          <w:i/>
          <w:color w:val="1F1F1F"/>
          <w:w w:val="105"/>
          <w:sz w:val="26"/>
        </w:rPr>
        <w:t>(Liệt</w:t>
      </w:r>
      <w:r>
        <w:rPr>
          <w:i/>
          <w:color w:val="1F1F1F"/>
          <w:spacing w:val="-20"/>
          <w:w w:val="105"/>
          <w:sz w:val="26"/>
        </w:rPr>
        <w:t xml:space="preserve"> </w:t>
      </w:r>
      <w:r>
        <w:rPr>
          <w:i/>
          <w:color w:val="1F1F1F"/>
          <w:w w:val="105"/>
          <w:sz w:val="26"/>
        </w:rPr>
        <w:t>kê</w:t>
      </w:r>
      <w:r>
        <w:rPr>
          <w:i/>
          <w:color w:val="1F1F1F"/>
          <w:spacing w:val="-17"/>
          <w:w w:val="105"/>
          <w:sz w:val="26"/>
        </w:rPr>
        <w:t xml:space="preserve"> </w:t>
      </w:r>
      <w:r>
        <w:rPr>
          <w:i/>
          <w:color w:val="1F1F1F"/>
          <w:w w:val="105"/>
          <w:sz w:val="26"/>
        </w:rPr>
        <w:t>tất</w:t>
      </w:r>
      <w:r>
        <w:rPr>
          <w:i/>
          <w:color w:val="1F1F1F"/>
          <w:spacing w:val="-18"/>
          <w:w w:val="105"/>
          <w:sz w:val="26"/>
        </w:rPr>
        <w:t xml:space="preserve"> </w:t>
      </w:r>
      <w:r>
        <w:rPr>
          <w:i/>
          <w:color w:val="1F1F1F"/>
          <w:w w:val="105"/>
          <w:sz w:val="26"/>
        </w:rPr>
        <w:t>cả</w:t>
      </w:r>
      <w:r>
        <w:rPr>
          <w:i/>
          <w:color w:val="1F1F1F"/>
          <w:spacing w:val="-16"/>
          <w:w w:val="105"/>
          <w:sz w:val="26"/>
        </w:rPr>
        <w:t xml:space="preserve"> </w:t>
      </w:r>
      <w:r>
        <w:rPr>
          <w:i/>
          <w:color w:val="1F1F1F"/>
          <w:w w:val="105"/>
          <w:sz w:val="26"/>
        </w:rPr>
        <w:t>các</w:t>
      </w:r>
      <w:r>
        <w:rPr>
          <w:i/>
          <w:color w:val="1F1F1F"/>
          <w:spacing w:val="-18"/>
          <w:w w:val="105"/>
          <w:sz w:val="26"/>
        </w:rPr>
        <w:t xml:space="preserve"> </w:t>
      </w:r>
      <w:r>
        <w:rPr>
          <w:i/>
          <w:color w:val="1F1F1F"/>
          <w:w w:val="105"/>
          <w:sz w:val="26"/>
        </w:rPr>
        <w:t>thành</w:t>
      </w:r>
      <w:r>
        <w:rPr>
          <w:i/>
          <w:color w:val="1F1F1F"/>
          <w:spacing w:val="-19"/>
          <w:w w:val="105"/>
          <w:sz w:val="26"/>
        </w:rPr>
        <w:t xml:space="preserve"> </w:t>
      </w:r>
      <w:r>
        <w:rPr>
          <w:i/>
          <w:color w:val="1F1F1F"/>
          <w:w w:val="105"/>
          <w:sz w:val="26"/>
        </w:rPr>
        <w:t>viên</w:t>
      </w:r>
      <w:r>
        <w:rPr>
          <w:i/>
          <w:color w:val="1F1F1F"/>
          <w:spacing w:val="-16"/>
          <w:w w:val="105"/>
          <w:sz w:val="26"/>
        </w:rPr>
        <w:t xml:space="preserve"> </w:t>
      </w:r>
      <w:r>
        <w:rPr>
          <w:i/>
          <w:color w:val="1F1F1F"/>
          <w:w w:val="105"/>
          <w:sz w:val="26"/>
        </w:rPr>
        <w:t>trong</w:t>
      </w:r>
      <w:r>
        <w:rPr>
          <w:i/>
          <w:color w:val="1F1F1F"/>
          <w:spacing w:val="-15"/>
          <w:w w:val="105"/>
          <w:sz w:val="26"/>
        </w:rPr>
        <w:t xml:space="preserve"> </w:t>
      </w:r>
      <w:r>
        <w:rPr>
          <w:i/>
          <w:color w:val="1F1F1F"/>
          <w:spacing w:val="-4"/>
          <w:w w:val="105"/>
          <w:sz w:val="26"/>
        </w:rPr>
        <w:t>nhóm)</w:t>
      </w:r>
    </w:p>
    <w:p w14:paraId="197EB20C" w14:textId="77777777" w:rsidR="00111872" w:rsidRDefault="00FF08EA">
      <w:pPr>
        <w:pStyle w:val="BodyText"/>
        <w:spacing w:before="30"/>
        <w:ind w:left="1000"/>
      </w:pPr>
      <w:r>
        <w:rPr>
          <w:color w:val="1F1F1F"/>
        </w:rPr>
        <w:t>Lớp:</w:t>
      </w:r>
      <w:r>
        <w:rPr>
          <w:color w:val="1F1F1F"/>
          <w:spacing w:val="-8"/>
        </w:rPr>
        <w:t xml:space="preserve"> </w:t>
      </w:r>
      <w:r>
        <w:rPr>
          <w:color w:val="1F1F1F"/>
          <w:spacing w:val="-2"/>
        </w:rPr>
        <w:t>NT213.O22.ATCL.2</w:t>
      </w:r>
    </w:p>
    <w:p w14:paraId="2C8134C7" w14:textId="77777777" w:rsidR="00111872" w:rsidRDefault="00111872">
      <w:pPr>
        <w:pStyle w:val="BodyText"/>
        <w:spacing w:before="2"/>
        <w:rPr>
          <w:sz w:val="16"/>
        </w:rPr>
      </w:pPr>
    </w:p>
    <w:tbl>
      <w:tblPr>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0"/>
        <w:gridCol w:w="3250"/>
        <w:gridCol w:w="2415"/>
        <w:gridCol w:w="3294"/>
      </w:tblGrid>
      <w:tr w:rsidR="00111872" w14:paraId="69B84A39" w14:textId="77777777">
        <w:trPr>
          <w:trHeight w:val="421"/>
        </w:trPr>
        <w:tc>
          <w:tcPr>
            <w:tcW w:w="840" w:type="dxa"/>
            <w:shd w:val="clear" w:color="auto" w:fill="ACAAAA"/>
          </w:tcPr>
          <w:p w14:paraId="73D27588" w14:textId="77777777" w:rsidR="00111872" w:rsidRDefault="00FF08EA">
            <w:pPr>
              <w:pStyle w:val="TableParagraph"/>
              <w:ind w:left="177" w:right="7"/>
              <w:jc w:val="center"/>
              <w:rPr>
                <w:b/>
                <w:sz w:val="26"/>
              </w:rPr>
            </w:pPr>
            <w:r>
              <w:rPr>
                <w:b/>
                <w:color w:val="1F1F1F"/>
                <w:spacing w:val="-5"/>
                <w:sz w:val="26"/>
              </w:rPr>
              <w:t>STT</w:t>
            </w:r>
          </w:p>
        </w:tc>
        <w:tc>
          <w:tcPr>
            <w:tcW w:w="3250" w:type="dxa"/>
            <w:shd w:val="clear" w:color="auto" w:fill="ACAAAA"/>
          </w:tcPr>
          <w:p w14:paraId="6BF3C7EF" w14:textId="77777777" w:rsidR="00111872" w:rsidRDefault="00FF08EA">
            <w:pPr>
              <w:pStyle w:val="TableParagraph"/>
              <w:ind w:left="1142"/>
              <w:rPr>
                <w:b/>
                <w:sz w:val="26"/>
              </w:rPr>
            </w:pPr>
            <w:r>
              <w:rPr>
                <w:b/>
                <w:color w:val="1F1F1F"/>
                <w:sz w:val="26"/>
              </w:rPr>
              <w:t>Họ</w:t>
            </w:r>
            <w:r>
              <w:rPr>
                <w:b/>
                <w:color w:val="1F1F1F"/>
                <w:spacing w:val="-4"/>
                <w:sz w:val="26"/>
              </w:rPr>
              <w:t xml:space="preserve"> </w:t>
            </w:r>
            <w:r>
              <w:rPr>
                <w:b/>
                <w:color w:val="1F1F1F"/>
                <w:sz w:val="26"/>
              </w:rPr>
              <w:t>và</w:t>
            </w:r>
            <w:r>
              <w:rPr>
                <w:b/>
                <w:color w:val="1F1F1F"/>
                <w:spacing w:val="-4"/>
                <w:sz w:val="26"/>
              </w:rPr>
              <w:t xml:space="preserve"> </w:t>
            </w:r>
            <w:r>
              <w:rPr>
                <w:b/>
                <w:color w:val="1F1F1F"/>
                <w:spacing w:val="-5"/>
                <w:sz w:val="26"/>
              </w:rPr>
              <w:t>tên</w:t>
            </w:r>
          </w:p>
        </w:tc>
        <w:tc>
          <w:tcPr>
            <w:tcW w:w="2415" w:type="dxa"/>
            <w:shd w:val="clear" w:color="auto" w:fill="ACAAAA"/>
          </w:tcPr>
          <w:p w14:paraId="0249FA76" w14:textId="77777777" w:rsidR="00111872" w:rsidRDefault="00FF08EA">
            <w:pPr>
              <w:pStyle w:val="TableParagraph"/>
              <w:ind w:left="168" w:right="1"/>
              <w:jc w:val="center"/>
              <w:rPr>
                <w:b/>
                <w:sz w:val="26"/>
              </w:rPr>
            </w:pPr>
            <w:r>
              <w:rPr>
                <w:b/>
                <w:color w:val="1F1F1F"/>
                <w:spacing w:val="-4"/>
                <w:sz w:val="26"/>
              </w:rPr>
              <w:t>MSSV</w:t>
            </w:r>
          </w:p>
        </w:tc>
        <w:tc>
          <w:tcPr>
            <w:tcW w:w="3294" w:type="dxa"/>
            <w:shd w:val="clear" w:color="auto" w:fill="ACAAAA"/>
          </w:tcPr>
          <w:p w14:paraId="6B1A443A" w14:textId="77777777" w:rsidR="00111872" w:rsidRDefault="00FF08EA">
            <w:pPr>
              <w:pStyle w:val="TableParagraph"/>
              <w:ind w:left="1560"/>
              <w:rPr>
                <w:b/>
                <w:sz w:val="26"/>
              </w:rPr>
            </w:pPr>
            <w:r>
              <w:rPr>
                <w:b/>
                <w:color w:val="1F1F1F"/>
                <w:spacing w:val="-2"/>
                <w:w w:val="105"/>
                <w:sz w:val="26"/>
              </w:rPr>
              <w:t>Email</w:t>
            </w:r>
          </w:p>
        </w:tc>
      </w:tr>
      <w:tr w:rsidR="00111872" w14:paraId="2453E33D" w14:textId="77777777">
        <w:trPr>
          <w:trHeight w:val="424"/>
        </w:trPr>
        <w:tc>
          <w:tcPr>
            <w:tcW w:w="840" w:type="dxa"/>
          </w:tcPr>
          <w:p w14:paraId="5E0465DD" w14:textId="77777777" w:rsidR="00111872" w:rsidRDefault="00FF08EA">
            <w:pPr>
              <w:pStyle w:val="TableParagraph"/>
              <w:spacing w:before="6"/>
              <w:ind w:left="177"/>
              <w:jc w:val="center"/>
              <w:rPr>
                <w:sz w:val="26"/>
              </w:rPr>
            </w:pPr>
            <w:r>
              <w:rPr>
                <w:color w:val="1F1F1F"/>
                <w:spacing w:val="-10"/>
                <w:w w:val="110"/>
                <w:sz w:val="26"/>
              </w:rPr>
              <w:t>1</w:t>
            </w:r>
          </w:p>
        </w:tc>
        <w:tc>
          <w:tcPr>
            <w:tcW w:w="3250" w:type="dxa"/>
          </w:tcPr>
          <w:p w14:paraId="69C4C479" w14:textId="77777777" w:rsidR="00111872" w:rsidRDefault="00FF08EA">
            <w:pPr>
              <w:pStyle w:val="TableParagraph"/>
              <w:spacing w:before="6"/>
              <w:ind w:left="266"/>
              <w:rPr>
                <w:sz w:val="26"/>
              </w:rPr>
            </w:pPr>
            <w:r>
              <w:rPr>
                <w:color w:val="1F1F1F"/>
                <w:sz w:val="26"/>
              </w:rPr>
              <w:t>Hồ</w:t>
            </w:r>
            <w:r>
              <w:rPr>
                <w:color w:val="1F1F1F"/>
                <w:spacing w:val="-17"/>
                <w:sz w:val="26"/>
              </w:rPr>
              <w:t xml:space="preserve"> </w:t>
            </w:r>
            <w:r>
              <w:rPr>
                <w:color w:val="1F1F1F"/>
                <w:sz w:val="26"/>
              </w:rPr>
              <w:t>Ngọc</w:t>
            </w:r>
            <w:r>
              <w:rPr>
                <w:color w:val="1F1F1F"/>
                <w:spacing w:val="-16"/>
                <w:sz w:val="26"/>
              </w:rPr>
              <w:t xml:space="preserve"> </w:t>
            </w:r>
            <w:r>
              <w:rPr>
                <w:color w:val="1F1F1F"/>
                <w:spacing w:val="-2"/>
                <w:sz w:val="26"/>
              </w:rPr>
              <w:t>Thiện</w:t>
            </w:r>
          </w:p>
        </w:tc>
        <w:tc>
          <w:tcPr>
            <w:tcW w:w="2415" w:type="dxa"/>
          </w:tcPr>
          <w:p w14:paraId="3CB23318" w14:textId="77777777" w:rsidR="00111872" w:rsidRDefault="00FF08EA">
            <w:pPr>
              <w:pStyle w:val="TableParagraph"/>
              <w:spacing w:before="6"/>
              <w:ind w:left="168"/>
              <w:jc w:val="center"/>
              <w:rPr>
                <w:sz w:val="26"/>
              </w:rPr>
            </w:pPr>
            <w:r>
              <w:rPr>
                <w:color w:val="1F1F1F"/>
                <w:spacing w:val="-2"/>
                <w:w w:val="110"/>
                <w:sz w:val="26"/>
              </w:rPr>
              <w:t>21522620</w:t>
            </w:r>
          </w:p>
        </w:tc>
        <w:tc>
          <w:tcPr>
            <w:tcW w:w="3294" w:type="dxa"/>
          </w:tcPr>
          <w:p w14:paraId="1B5EF118" w14:textId="77777777" w:rsidR="00111872" w:rsidRDefault="00FF08EA">
            <w:pPr>
              <w:pStyle w:val="TableParagraph"/>
              <w:spacing w:before="6"/>
              <w:ind w:left="108"/>
              <w:rPr>
                <w:sz w:val="26"/>
              </w:rPr>
            </w:pPr>
            <w:hyperlink r:id="rId10">
              <w:r>
                <w:rPr>
                  <w:color w:val="0000FF"/>
                  <w:spacing w:val="-2"/>
                  <w:w w:val="105"/>
                  <w:sz w:val="26"/>
                  <w:u w:val="single" w:color="0000FF"/>
                </w:rPr>
                <w:t>21522620@gm.uit.edu.vn</w:t>
              </w:r>
            </w:hyperlink>
          </w:p>
        </w:tc>
      </w:tr>
    </w:tbl>
    <w:p w14:paraId="41415382" w14:textId="77777777" w:rsidR="00111872" w:rsidRDefault="00111872">
      <w:pPr>
        <w:pStyle w:val="BodyText"/>
        <w:spacing w:before="133"/>
      </w:pPr>
    </w:p>
    <w:p w14:paraId="022D6C7C" w14:textId="77777777" w:rsidR="00111872" w:rsidRDefault="00FF08EA">
      <w:pPr>
        <w:pStyle w:val="Heading2"/>
        <w:numPr>
          <w:ilvl w:val="0"/>
          <w:numId w:val="7"/>
        </w:numPr>
        <w:tabs>
          <w:tab w:val="left" w:pos="999"/>
        </w:tabs>
        <w:spacing w:before="0"/>
        <w:ind w:left="999" w:hanging="359"/>
        <w:rPr>
          <w:sz w:val="17"/>
        </w:rPr>
      </w:pPr>
      <w:r>
        <w:rPr>
          <w:noProof/>
        </w:rPr>
        <mc:AlternateContent>
          <mc:Choice Requires="wps">
            <w:drawing>
              <wp:anchor distT="0" distB="0" distL="0" distR="0" simplePos="0" relativeHeight="251658243" behindDoc="1" locked="0" layoutInCell="1" allowOverlap="1" wp14:anchorId="35130540" wp14:editId="35BD3008">
                <wp:simplePos x="0" y="0"/>
                <wp:positionH relativeFrom="page">
                  <wp:posOffset>1371600</wp:posOffset>
                </wp:positionH>
                <wp:positionV relativeFrom="paragraph">
                  <wp:posOffset>162957</wp:posOffset>
                </wp:positionV>
                <wp:extent cx="1788160" cy="1270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8160" cy="12700"/>
                        </a:xfrm>
                        <a:custGeom>
                          <a:avLst/>
                          <a:gdLst/>
                          <a:ahLst/>
                          <a:cxnLst/>
                          <a:rect l="l" t="t" r="r" b="b"/>
                          <a:pathLst>
                            <a:path w="1788160" h="12700">
                              <a:moveTo>
                                <a:pt x="1787906" y="0"/>
                              </a:moveTo>
                              <a:lnTo>
                                <a:pt x="0" y="0"/>
                              </a:lnTo>
                              <a:lnTo>
                                <a:pt x="0" y="12191"/>
                              </a:lnTo>
                              <a:lnTo>
                                <a:pt x="1787906" y="12191"/>
                              </a:lnTo>
                              <a:lnTo>
                                <a:pt x="1787906"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3CC51901" id="Graphic 6" o:spid="_x0000_s1026" style="position:absolute;margin-left:108pt;margin-top:12.85pt;width:140.8pt;height:1pt;z-index:-251658237;visibility:visible;mso-wrap-style:square;mso-wrap-distance-left:0;mso-wrap-distance-top:0;mso-wrap-distance-right:0;mso-wrap-distance-bottom:0;mso-position-horizontal:absolute;mso-position-horizontal-relative:page;mso-position-vertical:absolute;mso-position-vertical-relative:text;v-text-anchor:top" coordsize="17881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" path="m1787906,l,,,12191r1787906,l1787906,xe" fillcolor="#1f1f1f" stroked="f">
                <v:path arrowok="t"/>
                <w10:wrap anchorx="page"/>
              </v:shape>
            </w:pict>
          </mc:Fallback>
        </mc:AlternateContent>
      </w:r>
      <w:r>
        <w:rPr>
          <w:color w:val="1F1F1F"/>
          <w:w w:val="90"/>
        </w:rPr>
        <w:t>NỘI</w:t>
      </w:r>
      <w:r>
        <w:rPr>
          <w:color w:val="1F1F1F"/>
          <w:spacing w:val="-2"/>
          <w:w w:val="90"/>
        </w:rPr>
        <w:t xml:space="preserve"> </w:t>
      </w:r>
      <w:r>
        <w:rPr>
          <w:color w:val="1F1F1F"/>
          <w:w w:val="90"/>
        </w:rPr>
        <w:t>DUNG</w:t>
      </w:r>
      <w:r>
        <w:rPr>
          <w:color w:val="1F1F1F"/>
          <w:spacing w:val="-1"/>
          <w:w w:val="90"/>
        </w:rPr>
        <w:t xml:space="preserve"> </w:t>
      </w:r>
      <w:r>
        <w:rPr>
          <w:color w:val="1F1F1F"/>
          <w:w w:val="90"/>
        </w:rPr>
        <w:t>THỰC</w:t>
      </w:r>
      <w:r>
        <w:rPr>
          <w:color w:val="1F1F1F"/>
          <w:spacing w:val="-4"/>
        </w:rPr>
        <w:t xml:space="preserve"> </w:t>
      </w:r>
      <w:r>
        <w:rPr>
          <w:color w:val="1F1F1F"/>
          <w:spacing w:val="-2"/>
          <w:w w:val="90"/>
        </w:rPr>
        <w:t>HIỆN:</w:t>
      </w:r>
      <w:r>
        <w:rPr>
          <w:color w:val="1F1F1F"/>
          <w:spacing w:val="-2"/>
          <w:w w:val="90"/>
          <w:position w:val="6"/>
          <w:sz w:val="17"/>
        </w:rPr>
        <w:t>1</w:t>
      </w:r>
    </w:p>
    <w:p w14:paraId="23A784C0" w14:textId="77777777" w:rsidR="00111872" w:rsidRDefault="00111872">
      <w:pPr>
        <w:pStyle w:val="BodyText"/>
        <w:spacing w:before="3"/>
        <w:rPr>
          <w:b/>
          <w:sz w:val="16"/>
        </w:rPr>
      </w:pPr>
    </w:p>
    <w:tbl>
      <w:tblPr>
        <w:tblW w:w="0" w:type="auto"/>
        <w:tblInd w:w="1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68"/>
        <w:gridCol w:w="6126"/>
        <w:gridCol w:w="2882"/>
      </w:tblGrid>
      <w:tr w:rsidR="00111872" w14:paraId="587FCC82" w14:textId="77777777">
        <w:trPr>
          <w:trHeight w:val="424"/>
        </w:trPr>
        <w:tc>
          <w:tcPr>
            <w:tcW w:w="768" w:type="dxa"/>
            <w:shd w:val="clear" w:color="auto" w:fill="ACAAAA"/>
          </w:tcPr>
          <w:p w14:paraId="6C9C79F7" w14:textId="77777777" w:rsidR="00111872" w:rsidRDefault="00FF08EA">
            <w:pPr>
              <w:pStyle w:val="TableParagraph"/>
              <w:ind w:right="11"/>
              <w:jc w:val="center"/>
              <w:rPr>
                <w:b/>
                <w:sz w:val="26"/>
              </w:rPr>
            </w:pPr>
            <w:r>
              <w:rPr>
                <w:b/>
                <w:color w:val="1F1F1F"/>
                <w:spacing w:val="-5"/>
                <w:sz w:val="26"/>
              </w:rPr>
              <w:t>STT</w:t>
            </w:r>
          </w:p>
        </w:tc>
        <w:tc>
          <w:tcPr>
            <w:tcW w:w="6126" w:type="dxa"/>
            <w:shd w:val="clear" w:color="auto" w:fill="ACAAAA"/>
          </w:tcPr>
          <w:p w14:paraId="49FFDCC2" w14:textId="77777777" w:rsidR="00111872" w:rsidRDefault="00FF08EA">
            <w:pPr>
              <w:pStyle w:val="TableParagraph"/>
              <w:ind w:left="8"/>
              <w:jc w:val="center"/>
              <w:rPr>
                <w:b/>
                <w:sz w:val="26"/>
              </w:rPr>
            </w:pPr>
            <w:r>
              <w:rPr>
                <w:b/>
                <w:color w:val="1F1F1F"/>
                <w:spacing w:val="-2"/>
                <w:sz w:val="26"/>
              </w:rPr>
              <w:t>Công</w:t>
            </w:r>
            <w:r>
              <w:rPr>
                <w:b/>
                <w:color w:val="1F1F1F"/>
                <w:spacing w:val="-14"/>
                <w:sz w:val="26"/>
              </w:rPr>
              <w:t xml:space="preserve"> </w:t>
            </w:r>
            <w:r>
              <w:rPr>
                <w:b/>
                <w:color w:val="1F1F1F"/>
                <w:spacing w:val="-4"/>
                <w:sz w:val="26"/>
              </w:rPr>
              <w:t>việc</w:t>
            </w:r>
          </w:p>
        </w:tc>
        <w:tc>
          <w:tcPr>
            <w:tcW w:w="2882" w:type="dxa"/>
            <w:shd w:val="clear" w:color="auto" w:fill="ACAAAA"/>
          </w:tcPr>
          <w:p w14:paraId="77C4EB32" w14:textId="77777777" w:rsidR="00111872" w:rsidRDefault="00FF08EA">
            <w:pPr>
              <w:pStyle w:val="TableParagraph"/>
              <w:ind w:left="278"/>
              <w:rPr>
                <w:b/>
                <w:sz w:val="26"/>
              </w:rPr>
            </w:pPr>
            <w:r>
              <w:rPr>
                <w:b/>
                <w:color w:val="1F1F1F"/>
                <w:w w:val="105"/>
                <w:sz w:val="26"/>
              </w:rPr>
              <w:t>Kết</w:t>
            </w:r>
            <w:r>
              <w:rPr>
                <w:b/>
                <w:color w:val="1F1F1F"/>
                <w:spacing w:val="-15"/>
                <w:w w:val="105"/>
                <w:sz w:val="26"/>
              </w:rPr>
              <w:t xml:space="preserve"> </w:t>
            </w:r>
            <w:r>
              <w:rPr>
                <w:b/>
                <w:color w:val="1F1F1F"/>
                <w:w w:val="105"/>
                <w:sz w:val="26"/>
              </w:rPr>
              <w:t>quả</w:t>
            </w:r>
            <w:r>
              <w:rPr>
                <w:b/>
                <w:color w:val="1F1F1F"/>
                <w:spacing w:val="-11"/>
                <w:w w:val="105"/>
                <w:sz w:val="26"/>
              </w:rPr>
              <w:t xml:space="preserve"> </w:t>
            </w:r>
            <w:r>
              <w:rPr>
                <w:b/>
                <w:color w:val="1F1F1F"/>
                <w:w w:val="105"/>
                <w:sz w:val="26"/>
              </w:rPr>
              <w:t>tự</w:t>
            </w:r>
            <w:r>
              <w:rPr>
                <w:b/>
                <w:color w:val="1F1F1F"/>
                <w:spacing w:val="-10"/>
                <w:w w:val="105"/>
                <w:sz w:val="26"/>
              </w:rPr>
              <w:t xml:space="preserve"> </w:t>
            </w:r>
            <w:r>
              <w:rPr>
                <w:b/>
                <w:color w:val="1F1F1F"/>
                <w:w w:val="105"/>
                <w:sz w:val="26"/>
              </w:rPr>
              <w:t>đánh</w:t>
            </w:r>
            <w:r>
              <w:rPr>
                <w:b/>
                <w:color w:val="1F1F1F"/>
                <w:spacing w:val="-12"/>
                <w:w w:val="105"/>
                <w:sz w:val="26"/>
              </w:rPr>
              <w:t xml:space="preserve"> </w:t>
            </w:r>
            <w:r>
              <w:rPr>
                <w:b/>
                <w:color w:val="1F1F1F"/>
                <w:spacing w:val="-5"/>
                <w:w w:val="105"/>
                <w:sz w:val="26"/>
              </w:rPr>
              <w:t>giá</w:t>
            </w:r>
          </w:p>
        </w:tc>
      </w:tr>
      <w:tr w:rsidR="00111872" w14:paraId="30C430D3" w14:textId="77777777">
        <w:trPr>
          <w:trHeight w:val="424"/>
        </w:trPr>
        <w:tc>
          <w:tcPr>
            <w:tcW w:w="768" w:type="dxa"/>
          </w:tcPr>
          <w:p w14:paraId="39D56E12" w14:textId="77777777" w:rsidR="00111872" w:rsidRDefault="00FF08EA">
            <w:pPr>
              <w:pStyle w:val="TableParagraph"/>
              <w:jc w:val="center"/>
              <w:rPr>
                <w:sz w:val="26"/>
              </w:rPr>
            </w:pPr>
            <w:r>
              <w:rPr>
                <w:color w:val="1F1F1F"/>
                <w:spacing w:val="-10"/>
                <w:w w:val="110"/>
                <w:sz w:val="26"/>
              </w:rPr>
              <w:t>1</w:t>
            </w:r>
          </w:p>
        </w:tc>
        <w:tc>
          <w:tcPr>
            <w:tcW w:w="6126" w:type="dxa"/>
          </w:tcPr>
          <w:p w14:paraId="4BEC7005" w14:textId="77777777" w:rsidR="00111872" w:rsidRDefault="00FF08EA">
            <w:pPr>
              <w:pStyle w:val="TableParagraph"/>
              <w:ind w:left="110"/>
              <w:rPr>
                <w:sz w:val="26"/>
              </w:rPr>
            </w:pPr>
            <w:r>
              <w:rPr>
                <w:color w:val="1F1F1F"/>
                <w:sz w:val="26"/>
              </w:rPr>
              <w:t>Kịch</w:t>
            </w:r>
            <w:r>
              <w:rPr>
                <w:color w:val="1F1F1F"/>
                <w:spacing w:val="-6"/>
                <w:sz w:val="26"/>
              </w:rPr>
              <w:t xml:space="preserve"> </w:t>
            </w:r>
            <w:r>
              <w:rPr>
                <w:color w:val="1F1F1F"/>
                <w:sz w:val="26"/>
              </w:rPr>
              <w:t>bản</w:t>
            </w:r>
            <w:r>
              <w:rPr>
                <w:color w:val="1F1F1F"/>
                <w:spacing w:val="-7"/>
                <w:sz w:val="26"/>
              </w:rPr>
              <w:t xml:space="preserve"> </w:t>
            </w:r>
            <w:r>
              <w:rPr>
                <w:color w:val="1F1F1F"/>
                <w:spacing w:val="-5"/>
                <w:sz w:val="26"/>
              </w:rPr>
              <w:t>01</w:t>
            </w:r>
          </w:p>
        </w:tc>
        <w:tc>
          <w:tcPr>
            <w:tcW w:w="2882" w:type="dxa"/>
          </w:tcPr>
          <w:p w14:paraId="48925498" w14:textId="77777777" w:rsidR="00111872" w:rsidRDefault="00FF08EA">
            <w:pPr>
              <w:pStyle w:val="TableParagraph"/>
              <w:ind w:left="830"/>
              <w:rPr>
                <w:sz w:val="26"/>
              </w:rPr>
            </w:pPr>
            <w:r>
              <w:rPr>
                <w:color w:val="1F1F1F"/>
                <w:spacing w:val="-4"/>
                <w:w w:val="110"/>
                <w:sz w:val="26"/>
              </w:rPr>
              <w:t>100%</w:t>
            </w:r>
          </w:p>
        </w:tc>
      </w:tr>
      <w:tr w:rsidR="00111872" w14:paraId="7D696D9E" w14:textId="77777777">
        <w:trPr>
          <w:trHeight w:val="424"/>
        </w:trPr>
        <w:tc>
          <w:tcPr>
            <w:tcW w:w="768" w:type="dxa"/>
          </w:tcPr>
          <w:p w14:paraId="7191CDD0" w14:textId="77777777" w:rsidR="00111872" w:rsidRDefault="00FF08EA">
            <w:pPr>
              <w:pStyle w:val="TableParagraph"/>
              <w:jc w:val="center"/>
              <w:rPr>
                <w:sz w:val="26"/>
              </w:rPr>
            </w:pPr>
            <w:r>
              <w:rPr>
                <w:color w:val="1F1F1F"/>
                <w:spacing w:val="-10"/>
                <w:w w:val="110"/>
                <w:sz w:val="26"/>
              </w:rPr>
              <w:t>2</w:t>
            </w:r>
          </w:p>
        </w:tc>
        <w:tc>
          <w:tcPr>
            <w:tcW w:w="6126" w:type="dxa"/>
          </w:tcPr>
          <w:p w14:paraId="0191A97D" w14:textId="77777777" w:rsidR="00111872" w:rsidRDefault="00FF08EA">
            <w:pPr>
              <w:pStyle w:val="TableParagraph"/>
              <w:ind w:left="110"/>
              <w:rPr>
                <w:sz w:val="26"/>
              </w:rPr>
            </w:pPr>
            <w:r>
              <w:rPr>
                <w:color w:val="1F1F1F"/>
                <w:sz w:val="26"/>
              </w:rPr>
              <w:t>Kịch</w:t>
            </w:r>
            <w:r>
              <w:rPr>
                <w:color w:val="1F1F1F"/>
                <w:spacing w:val="-6"/>
                <w:sz w:val="26"/>
              </w:rPr>
              <w:t xml:space="preserve"> </w:t>
            </w:r>
            <w:r>
              <w:rPr>
                <w:color w:val="1F1F1F"/>
                <w:sz w:val="26"/>
              </w:rPr>
              <w:t>bản</w:t>
            </w:r>
            <w:r>
              <w:rPr>
                <w:color w:val="1F1F1F"/>
                <w:spacing w:val="-7"/>
                <w:sz w:val="26"/>
              </w:rPr>
              <w:t xml:space="preserve"> </w:t>
            </w:r>
            <w:r>
              <w:rPr>
                <w:color w:val="1F1F1F"/>
                <w:spacing w:val="-5"/>
                <w:sz w:val="26"/>
              </w:rPr>
              <w:t>02</w:t>
            </w:r>
          </w:p>
        </w:tc>
        <w:tc>
          <w:tcPr>
            <w:tcW w:w="2882" w:type="dxa"/>
          </w:tcPr>
          <w:p w14:paraId="4C1FDCE0" w14:textId="77777777" w:rsidR="00111872" w:rsidRDefault="00FF08EA">
            <w:pPr>
              <w:pStyle w:val="TableParagraph"/>
              <w:ind w:left="830"/>
              <w:rPr>
                <w:sz w:val="26"/>
              </w:rPr>
            </w:pPr>
            <w:r>
              <w:rPr>
                <w:color w:val="1F1F1F"/>
                <w:spacing w:val="-4"/>
                <w:w w:val="110"/>
                <w:sz w:val="26"/>
              </w:rPr>
              <w:t>100%</w:t>
            </w:r>
          </w:p>
        </w:tc>
      </w:tr>
      <w:tr w:rsidR="00111872" w14:paraId="22CFF1BD" w14:textId="77777777">
        <w:trPr>
          <w:trHeight w:val="424"/>
        </w:trPr>
        <w:tc>
          <w:tcPr>
            <w:tcW w:w="768" w:type="dxa"/>
          </w:tcPr>
          <w:p w14:paraId="509F2F72" w14:textId="77777777" w:rsidR="00111872" w:rsidRDefault="00FF08EA">
            <w:pPr>
              <w:pStyle w:val="TableParagraph"/>
              <w:jc w:val="center"/>
              <w:rPr>
                <w:sz w:val="26"/>
              </w:rPr>
            </w:pPr>
            <w:r>
              <w:rPr>
                <w:color w:val="1F1F1F"/>
                <w:spacing w:val="-10"/>
                <w:w w:val="110"/>
                <w:sz w:val="26"/>
              </w:rPr>
              <w:t>3</w:t>
            </w:r>
          </w:p>
        </w:tc>
        <w:tc>
          <w:tcPr>
            <w:tcW w:w="6126" w:type="dxa"/>
          </w:tcPr>
          <w:p w14:paraId="05EC1BBC" w14:textId="77777777" w:rsidR="00111872" w:rsidRDefault="00FF08EA">
            <w:pPr>
              <w:pStyle w:val="TableParagraph"/>
              <w:ind w:left="110"/>
              <w:rPr>
                <w:sz w:val="26"/>
              </w:rPr>
            </w:pPr>
            <w:r>
              <w:rPr>
                <w:color w:val="1F1F1F"/>
                <w:sz w:val="26"/>
              </w:rPr>
              <w:t>Kịch</w:t>
            </w:r>
            <w:r>
              <w:rPr>
                <w:color w:val="1F1F1F"/>
                <w:spacing w:val="-6"/>
                <w:sz w:val="26"/>
              </w:rPr>
              <w:t xml:space="preserve"> </w:t>
            </w:r>
            <w:r>
              <w:rPr>
                <w:color w:val="1F1F1F"/>
                <w:sz w:val="26"/>
              </w:rPr>
              <w:t>bản</w:t>
            </w:r>
            <w:r>
              <w:rPr>
                <w:color w:val="1F1F1F"/>
                <w:spacing w:val="-7"/>
                <w:sz w:val="26"/>
              </w:rPr>
              <w:t xml:space="preserve"> </w:t>
            </w:r>
            <w:r>
              <w:rPr>
                <w:color w:val="1F1F1F"/>
                <w:spacing w:val="-5"/>
                <w:sz w:val="26"/>
              </w:rPr>
              <w:t>03</w:t>
            </w:r>
          </w:p>
        </w:tc>
        <w:tc>
          <w:tcPr>
            <w:tcW w:w="2882" w:type="dxa"/>
          </w:tcPr>
          <w:p w14:paraId="4DF09D50" w14:textId="77777777" w:rsidR="00111872" w:rsidRDefault="00FF08EA">
            <w:pPr>
              <w:pStyle w:val="TableParagraph"/>
              <w:ind w:left="830"/>
              <w:rPr>
                <w:sz w:val="26"/>
              </w:rPr>
            </w:pPr>
            <w:r>
              <w:rPr>
                <w:color w:val="1F1F1F"/>
                <w:spacing w:val="-4"/>
                <w:w w:val="110"/>
                <w:sz w:val="26"/>
              </w:rPr>
              <w:t>100%</w:t>
            </w:r>
          </w:p>
        </w:tc>
      </w:tr>
      <w:tr w:rsidR="00111872" w14:paraId="7108451B" w14:textId="77777777">
        <w:trPr>
          <w:trHeight w:val="422"/>
        </w:trPr>
        <w:tc>
          <w:tcPr>
            <w:tcW w:w="768" w:type="dxa"/>
          </w:tcPr>
          <w:p w14:paraId="1E7993D0" w14:textId="77777777" w:rsidR="00111872" w:rsidRDefault="00FF08EA">
            <w:pPr>
              <w:pStyle w:val="TableParagraph"/>
              <w:jc w:val="center"/>
              <w:rPr>
                <w:sz w:val="26"/>
              </w:rPr>
            </w:pPr>
            <w:r>
              <w:rPr>
                <w:color w:val="1F1F1F"/>
                <w:spacing w:val="-10"/>
                <w:w w:val="110"/>
                <w:sz w:val="26"/>
              </w:rPr>
              <w:t>4</w:t>
            </w:r>
          </w:p>
        </w:tc>
        <w:tc>
          <w:tcPr>
            <w:tcW w:w="6126" w:type="dxa"/>
          </w:tcPr>
          <w:p w14:paraId="39285639" w14:textId="77777777" w:rsidR="00111872" w:rsidRDefault="00FF08EA">
            <w:pPr>
              <w:pStyle w:val="TableParagraph"/>
              <w:ind w:left="110"/>
              <w:rPr>
                <w:sz w:val="26"/>
              </w:rPr>
            </w:pPr>
            <w:r>
              <w:rPr>
                <w:color w:val="1F1F1F"/>
                <w:sz w:val="26"/>
              </w:rPr>
              <w:t>Kịch</w:t>
            </w:r>
            <w:r>
              <w:rPr>
                <w:color w:val="1F1F1F"/>
                <w:spacing w:val="-6"/>
                <w:sz w:val="26"/>
              </w:rPr>
              <w:t xml:space="preserve"> </w:t>
            </w:r>
            <w:r>
              <w:rPr>
                <w:color w:val="1F1F1F"/>
                <w:sz w:val="26"/>
              </w:rPr>
              <w:t>bản</w:t>
            </w:r>
            <w:r>
              <w:rPr>
                <w:color w:val="1F1F1F"/>
                <w:spacing w:val="-7"/>
                <w:sz w:val="26"/>
              </w:rPr>
              <w:t xml:space="preserve"> </w:t>
            </w:r>
            <w:r>
              <w:rPr>
                <w:color w:val="1F1F1F"/>
                <w:spacing w:val="-5"/>
                <w:sz w:val="26"/>
              </w:rPr>
              <w:t>04</w:t>
            </w:r>
          </w:p>
        </w:tc>
        <w:tc>
          <w:tcPr>
            <w:tcW w:w="2882" w:type="dxa"/>
          </w:tcPr>
          <w:p w14:paraId="5B80A35E" w14:textId="77777777" w:rsidR="00111872" w:rsidRDefault="00FF08EA">
            <w:pPr>
              <w:pStyle w:val="TableParagraph"/>
              <w:ind w:left="830"/>
              <w:rPr>
                <w:sz w:val="26"/>
              </w:rPr>
            </w:pPr>
            <w:r>
              <w:rPr>
                <w:color w:val="1F1F1F"/>
                <w:spacing w:val="-4"/>
                <w:w w:val="110"/>
                <w:sz w:val="26"/>
              </w:rPr>
              <w:t>100%</w:t>
            </w:r>
          </w:p>
        </w:tc>
      </w:tr>
      <w:tr w:rsidR="00111872" w14:paraId="2E5E2096" w14:textId="77777777">
        <w:trPr>
          <w:trHeight w:val="426"/>
        </w:trPr>
        <w:tc>
          <w:tcPr>
            <w:tcW w:w="768" w:type="dxa"/>
          </w:tcPr>
          <w:p w14:paraId="65501597" w14:textId="77777777" w:rsidR="00111872" w:rsidRDefault="00FF08EA">
            <w:pPr>
              <w:pStyle w:val="TableParagraph"/>
              <w:spacing w:before="6"/>
              <w:jc w:val="center"/>
              <w:rPr>
                <w:sz w:val="26"/>
              </w:rPr>
            </w:pPr>
            <w:r>
              <w:rPr>
                <w:color w:val="1F1F1F"/>
                <w:spacing w:val="-10"/>
                <w:w w:val="110"/>
                <w:sz w:val="26"/>
              </w:rPr>
              <w:t>5</w:t>
            </w:r>
          </w:p>
        </w:tc>
        <w:tc>
          <w:tcPr>
            <w:tcW w:w="6126" w:type="dxa"/>
          </w:tcPr>
          <w:p w14:paraId="4C593A91" w14:textId="77777777" w:rsidR="00111872" w:rsidRDefault="00FF08EA">
            <w:pPr>
              <w:pStyle w:val="TableParagraph"/>
              <w:spacing w:before="6"/>
              <w:ind w:left="110"/>
              <w:rPr>
                <w:sz w:val="26"/>
              </w:rPr>
            </w:pPr>
            <w:r>
              <w:rPr>
                <w:color w:val="1F1F1F"/>
                <w:sz w:val="26"/>
              </w:rPr>
              <w:t>Kịch</w:t>
            </w:r>
            <w:r>
              <w:rPr>
                <w:color w:val="1F1F1F"/>
                <w:spacing w:val="-6"/>
                <w:sz w:val="26"/>
              </w:rPr>
              <w:t xml:space="preserve"> </w:t>
            </w:r>
            <w:r>
              <w:rPr>
                <w:color w:val="1F1F1F"/>
                <w:sz w:val="26"/>
              </w:rPr>
              <w:t>bản</w:t>
            </w:r>
            <w:r>
              <w:rPr>
                <w:color w:val="1F1F1F"/>
                <w:spacing w:val="-7"/>
                <w:sz w:val="26"/>
              </w:rPr>
              <w:t xml:space="preserve"> </w:t>
            </w:r>
            <w:r>
              <w:rPr>
                <w:color w:val="1F1F1F"/>
                <w:spacing w:val="-5"/>
                <w:sz w:val="26"/>
              </w:rPr>
              <w:t>05</w:t>
            </w:r>
          </w:p>
        </w:tc>
        <w:tc>
          <w:tcPr>
            <w:tcW w:w="2882" w:type="dxa"/>
          </w:tcPr>
          <w:p w14:paraId="1628980E" w14:textId="77777777" w:rsidR="00111872" w:rsidRDefault="00FF08EA">
            <w:pPr>
              <w:pStyle w:val="TableParagraph"/>
              <w:spacing w:before="6"/>
              <w:ind w:left="830"/>
              <w:rPr>
                <w:sz w:val="26"/>
              </w:rPr>
            </w:pPr>
            <w:r>
              <w:rPr>
                <w:color w:val="1F1F1F"/>
                <w:spacing w:val="-4"/>
                <w:w w:val="110"/>
                <w:sz w:val="26"/>
              </w:rPr>
              <w:t>100%</w:t>
            </w:r>
          </w:p>
        </w:tc>
      </w:tr>
      <w:tr w:rsidR="006E5ECC" w14:paraId="0857F225" w14:textId="77777777">
        <w:trPr>
          <w:trHeight w:val="426"/>
        </w:trPr>
        <w:tc>
          <w:tcPr>
            <w:tcW w:w="768" w:type="dxa"/>
          </w:tcPr>
          <w:p w14:paraId="2164C8DA" w14:textId="00C1793F" w:rsidR="006E5ECC" w:rsidRPr="006E5ECC" w:rsidRDefault="006E5ECC">
            <w:pPr>
              <w:pStyle w:val="TableParagraph"/>
              <w:spacing w:before="6"/>
              <w:jc w:val="center"/>
              <w:rPr>
                <w:color w:val="1F1F1F"/>
                <w:spacing w:val="-10"/>
                <w:w w:val="110"/>
                <w:sz w:val="26"/>
                <w:lang w:val="en-US"/>
              </w:rPr>
            </w:pPr>
            <w:r>
              <w:rPr>
                <w:color w:val="1F1F1F"/>
                <w:spacing w:val="-10"/>
                <w:w w:val="110"/>
                <w:sz w:val="26"/>
                <w:lang w:val="en-US"/>
              </w:rPr>
              <w:t>6</w:t>
            </w:r>
          </w:p>
        </w:tc>
        <w:tc>
          <w:tcPr>
            <w:tcW w:w="6126" w:type="dxa"/>
          </w:tcPr>
          <w:p w14:paraId="327A0686" w14:textId="5F4380AE" w:rsidR="006E5ECC" w:rsidRPr="006E5ECC" w:rsidRDefault="006E5ECC">
            <w:pPr>
              <w:pStyle w:val="TableParagraph"/>
              <w:spacing w:before="6"/>
              <w:ind w:left="110"/>
              <w:rPr>
                <w:color w:val="1F1F1F"/>
                <w:sz w:val="26"/>
                <w:lang w:val="en-US"/>
              </w:rPr>
            </w:pPr>
            <w:r>
              <w:rPr>
                <w:color w:val="1F1F1F"/>
                <w:sz w:val="26"/>
                <w:lang w:val="en-US"/>
              </w:rPr>
              <w:t>Kịch bản 06</w:t>
            </w:r>
          </w:p>
        </w:tc>
        <w:tc>
          <w:tcPr>
            <w:tcW w:w="2882" w:type="dxa"/>
          </w:tcPr>
          <w:p w14:paraId="0E59066B" w14:textId="327DDB9F" w:rsidR="006E5ECC" w:rsidRPr="006E5ECC" w:rsidRDefault="006E5ECC">
            <w:pPr>
              <w:pStyle w:val="TableParagraph"/>
              <w:spacing w:before="6"/>
              <w:ind w:left="830"/>
              <w:rPr>
                <w:color w:val="1F1F1F"/>
                <w:spacing w:val="-4"/>
                <w:w w:val="110"/>
                <w:sz w:val="26"/>
                <w:lang w:val="en-US"/>
              </w:rPr>
            </w:pPr>
            <w:r>
              <w:rPr>
                <w:color w:val="1F1F1F"/>
                <w:spacing w:val="-4"/>
                <w:w w:val="110"/>
                <w:sz w:val="26"/>
                <w:lang w:val="en-US"/>
              </w:rPr>
              <w:t>100%</w:t>
            </w:r>
          </w:p>
        </w:tc>
      </w:tr>
      <w:tr w:rsidR="006E5ECC" w14:paraId="16561DCA" w14:textId="77777777">
        <w:trPr>
          <w:trHeight w:val="426"/>
        </w:trPr>
        <w:tc>
          <w:tcPr>
            <w:tcW w:w="768" w:type="dxa"/>
          </w:tcPr>
          <w:p w14:paraId="505BEEBC" w14:textId="5B548C42" w:rsidR="006E5ECC" w:rsidRPr="006E5ECC" w:rsidRDefault="006E5ECC">
            <w:pPr>
              <w:pStyle w:val="TableParagraph"/>
              <w:spacing w:before="6"/>
              <w:jc w:val="center"/>
              <w:rPr>
                <w:color w:val="1F1F1F"/>
                <w:spacing w:val="-10"/>
                <w:w w:val="110"/>
                <w:sz w:val="26"/>
                <w:lang w:val="en-US"/>
              </w:rPr>
            </w:pPr>
            <w:r>
              <w:rPr>
                <w:color w:val="1F1F1F"/>
                <w:spacing w:val="-10"/>
                <w:w w:val="110"/>
                <w:sz w:val="26"/>
                <w:lang w:val="en-US"/>
              </w:rPr>
              <w:t xml:space="preserve">7 </w:t>
            </w:r>
          </w:p>
        </w:tc>
        <w:tc>
          <w:tcPr>
            <w:tcW w:w="6126" w:type="dxa"/>
          </w:tcPr>
          <w:p w14:paraId="71E273AB" w14:textId="20D8990B" w:rsidR="006E5ECC" w:rsidRPr="006E5ECC" w:rsidRDefault="006E5ECC">
            <w:pPr>
              <w:pStyle w:val="TableParagraph"/>
              <w:spacing w:before="6"/>
              <w:ind w:left="110"/>
              <w:rPr>
                <w:color w:val="1F1F1F"/>
                <w:sz w:val="26"/>
                <w:lang w:val="en-US"/>
              </w:rPr>
            </w:pPr>
            <w:r>
              <w:rPr>
                <w:color w:val="1F1F1F"/>
                <w:sz w:val="26"/>
                <w:lang w:val="en-US"/>
              </w:rPr>
              <w:t>Kịch bản 07</w:t>
            </w:r>
          </w:p>
        </w:tc>
        <w:tc>
          <w:tcPr>
            <w:tcW w:w="2882" w:type="dxa"/>
          </w:tcPr>
          <w:p w14:paraId="177C4B01" w14:textId="0471DA46" w:rsidR="006E5ECC" w:rsidRPr="006E5ECC" w:rsidRDefault="006E5ECC">
            <w:pPr>
              <w:pStyle w:val="TableParagraph"/>
              <w:spacing w:before="6"/>
              <w:ind w:left="830"/>
              <w:rPr>
                <w:color w:val="1F1F1F"/>
                <w:spacing w:val="-4"/>
                <w:w w:val="110"/>
                <w:sz w:val="26"/>
                <w:lang w:val="en-US"/>
              </w:rPr>
            </w:pPr>
            <w:r>
              <w:rPr>
                <w:color w:val="1F1F1F"/>
                <w:spacing w:val="-4"/>
                <w:w w:val="110"/>
                <w:sz w:val="26"/>
                <w:lang w:val="en-US"/>
              </w:rPr>
              <w:t>100%</w:t>
            </w:r>
          </w:p>
        </w:tc>
      </w:tr>
    </w:tbl>
    <w:p w14:paraId="6C14E99D" w14:textId="77777777" w:rsidR="00111872" w:rsidRDefault="00111872">
      <w:pPr>
        <w:pStyle w:val="BodyText"/>
        <w:spacing w:before="135"/>
        <w:rPr>
          <w:b/>
        </w:rPr>
      </w:pPr>
    </w:p>
    <w:p w14:paraId="7953250B" w14:textId="77777777" w:rsidR="00111872" w:rsidRDefault="00FF08EA">
      <w:pPr>
        <w:ind w:left="280"/>
        <w:rPr>
          <w:b/>
          <w:sz w:val="26"/>
        </w:rPr>
      </w:pPr>
      <w:r>
        <w:rPr>
          <w:b/>
          <w:color w:val="1F1F1F"/>
          <w:sz w:val="26"/>
        </w:rPr>
        <w:t>Phần</w:t>
      </w:r>
      <w:r>
        <w:rPr>
          <w:b/>
          <w:color w:val="1F1F1F"/>
          <w:spacing w:val="15"/>
          <w:sz w:val="26"/>
        </w:rPr>
        <w:t xml:space="preserve"> </w:t>
      </w:r>
      <w:r>
        <w:rPr>
          <w:b/>
          <w:color w:val="1F1F1F"/>
          <w:sz w:val="26"/>
        </w:rPr>
        <w:t>bên</w:t>
      </w:r>
      <w:r>
        <w:rPr>
          <w:b/>
          <w:color w:val="1F1F1F"/>
          <w:spacing w:val="19"/>
          <w:sz w:val="26"/>
        </w:rPr>
        <w:t xml:space="preserve"> </w:t>
      </w:r>
      <w:r>
        <w:rPr>
          <w:b/>
          <w:color w:val="1F1F1F"/>
          <w:sz w:val="26"/>
        </w:rPr>
        <w:t>dưới</w:t>
      </w:r>
      <w:r>
        <w:rPr>
          <w:b/>
          <w:color w:val="1F1F1F"/>
          <w:spacing w:val="18"/>
          <w:sz w:val="26"/>
        </w:rPr>
        <w:t xml:space="preserve"> </w:t>
      </w:r>
      <w:r>
        <w:rPr>
          <w:b/>
          <w:color w:val="1F1F1F"/>
          <w:sz w:val="26"/>
        </w:rPr>
        <w:t>của</w:t>
      </w:r>
      <w:r>
        <w:rPr>
          <w:b/>
          <w:color w:val="1F1F1F"/>
          <w:spacing w:val="22"/>
          <w:sz w:val="26"/>
        </w:rPr>
        <w:t xml:space="preserve"> </w:t>
      </w:r>
      <w:r>
        <w:rPr>
          <w:b/>
          <w:color w:val="1F1F1F"/>
          <w:sz w:val="26"/>
        </w:rPr>
        <w:t>báo</w:t>
      </w:r>
      <w:r>
        <w:rPr>
          <w:b/>
          <w:color w:val="1F1F1F"/>
          <w:spacing w:val="24"/>
          <w:sz w:val="26"/>
        </w:rPr>
        <w:t xml:space="preserve"> </w:t>
      </w:r>
      <w:r>
        <w:rPr>
          <w:b/>
          <w:color w:val="1F1F1F"/>
          <w:sz w:val="26"/>
        </w:rPr>
        <w:t>cáo</w:t>
      </w:r>
      <w:r>
        <w:rPr>
          <w:b/>
          <w:color w:val="1F1F1F"/>
          <w:spacing w:val="24"/>
          <w:sz w:val="26"/>
        </w:rPr>
        <w:t xml:space="preserve"> </w:t>
      </w:r>
      <w:r>
        <w:rPr>
          <w:b/>
          <w:color w:val="1F1F1F"/>
          <w:sz w:val="26"/>
        </w:rPr>
        <w:t>này</w:t>
      </w:r>
      <w:r>
        <w:rPr>
          <w:b/>
          <w:color w:val="1F1F1F"/>
          <w:spacing w:val="16"/>
          <w:sz w:val="26"/>
        </w:rPr>
        <w:t xml:space="preserve"> </w:t>
      </w:r>
      <w:r>
        <w:rPr>
          <w:b/>
          <w:color w:val="1F1F1F"/>
          <w:sz w:val="26"/>
        </w:rPr>
        <w:t>là</w:t>
      </w:r>
      <w:r>
        <w:rPr>
          <w:b/>
          <w:color w:val="1F1F1F"/>
          <w:spacing w:val="22"/>
          <w:sz w:val="26"/>
        </w:rPr>
        <w:t xml:space="preserve"> </w:t>
      </w:r>
      <w:r>
        <w:rPr>
          <w:b/>
          <w:color w:val="1F1F1F"/>
          <w:sz w:val="26"/>
        </w:rPr>
        <w:t>tài</w:t>
      </w:r>
      <w:r>
        <w:rPr>
          <w:b/>
          <w:color w:val="1F1F1F"/>
          <w:spacing w:val="23"/>
          <w:sz w:val="26"/>
        </w:rPr>
        <w:t xml:space="preserve"> </w:t>
      </w:r>
      <w:r>
        <w:rPr>
          <w:b/>
          <w:color w:val="1F1F1F"/>
          <w:sz w:val="26"/>
        </w:rPr>
        <w:t>liệu</w:t>
      </w:r>
      <w:r>
        <w:rPr>
          <w:b/>
          <w:color w:val="1F1F1F"/>
          <w:spacing w:val="30"/>
          <w:sz w:val="26"/>
        </w:rPr>
        <w:t xml:space="preserve"> </w:t>
      </w:r>
      <w:r>
        <w:rPr>
          <w:b/>
          <w:color w:val="1F1F1F"/>
          <w:sz w:val="26"/>
        </w:rPr>
        <w:t>báo</w:t>
      </w:r>
      <w:r>
        <w:rPr>
          <w:b/>
          <w:color w:val="1F1F1F"/>
          <w:spacing w:val="24"/>
          <w:sz w:val="26"/>
        </w:rPr>
        <w:t xml:space="preserve"> </w:t>
      </w:r>
      <w:r>
        <w:rPr>
          <w:b/>
          <w:color w:val="1F1F1F"/>
          <w:sz w:val="26"/>
        </w:rPr>
        <w:t>cáo</w:t>
      </w:r>
      <w:r>
        <w:rPr>
          <w:b/>
          <w:color w:val="1F1F1F"/>
          <w:spacing w:val="24"/>
          <w:sz w:val="26"/>
        </w:rPr>
        <w:t xml:space="preserve"> </w:t>
      </w:r>
      <w:r>
        <w:rPr>
          <w:b/>
          <w:color w:val="1F1F1F"/>
          <w:sz w:val="26"/>
        </w:rPr>
        <w:t>chi</w:t>
      </w:r>
      <w:r>
        <w:rPr>
          <w:b/>
          <w:color w:val="1F1F1F"/>
          <w:spacing w:val="23"/>
          <w:sz w:val="26"/>
        </w:rPr>
        <w:t xml:space="preserve"> </w:t>
      </w:r>
      <w:r>
        <w:rPr>
          <w:b/>
          <w:color w:val="1F1F1F"/>
          <w:sz w:val="26"/>
        </w:rPr>
        <w:t>tiết</w:t>
      </w:r>
      <w:r>
        <w:rPr>
          <w:b/>
          <w:color w:val="1F1F1F"/>
          <w:spacing w:val="15"/>
          <w:sz w:val="26"/>
        </w:rPr>
        <w:t xml:space="preserve"> </w:t>
      </w:r>
      <w:r>
        <w:rPr>
          <w:b/>
          <w:color w:val="1F1F1F"/>
          <w:sz w:val="26"/>
        </w:rPr>
        <w:t>của</w:t>
      </w:r>
      <w:r>
        <w:rPr>
          <w:b/>
          <w:color w:val="1F1F1F"/>
          <w:spacing w:val="23"/>
          <w:sz w:val="26"/>
        </w:rPr>
        <w:t xml:space="preserve"> </w:t>
      </w:r>
      <w:r>
        <w:rPr>
          <w:b/>
          <w:color w:val="1F1F1F"/>
          <w:sz w:val="26"/>
        </w:rPr>
        <w:t>nhóm</w:t>
      </w:r>
      <w:r>
        <w:rPr>
          <w:b/>
          <w:color w:val="1F1F1F"/>
          <w:spacing w:val="25"/>
          <w:sz w:val="26"/>
        </w:rPr>
        <w:t xml:space="preserve"> </w:t>
      </w:r>
      <w:r>
        <w:rPr>
          <w:b/>
          <w:color w:val="1F1F1F"/>
          <w:sz w:val="26"/>
        </w:rPr>
        <w:t>thực</w:t>
      </w:r>
      <w:r>
        <w:rPr>
          <w:b/>
          <w:color w:val="1F1F1F"/>
          <w:spacing w:val="43"/>
          <w:sz w:val="26"/>
        </w:rPr>
        <w:t xml:space="preserve"> </w:t>
      </w:r>
      <w:r>
        <w:rPr>
          <w:b/>
          <w:color w:val="1F1F1F"/>
          <w:spacing w:val="-2"/>
          <w:sz w:val="26"/>
        </w:rPr>
        <w:t>hiện.</w:t>
      </w:r>
    </w:p>
    <w:p w14:paraId="05C0FE53" w14:textId="77777777" w:rsidR="00111872" w:rsidRDefault="00111872">
      <w:pPr>
        <w:pStyle w:val="BodyText"/>
        <w:rPr>
          <w:b/>
          <w:sz w:val="20"/>
        </w:rPr>
      </w:pPr>
    </w:p>
    <w:p w14:paraId="57E97C36" w14:textId="77777777" w:rsidR="00111872" w:rsidRDefault="00111872">
      <w:pPr>
        <w:pStyle w:val="BodyText"/>
        <w:rPr>
          <w:b/>
          <w:sz w:val="20"/>
        </w:rPr>
      </w:pPr>
    </w:p>
    <w:p w14:paraId="334EF717" w14:textId="77777777" w:rsidR="00111872" w:rsidRDefault="00111872">
      <w:pPr>
        <w:pStyle w:val="BodyText"/>
        <w:rPr>
          <w:b/>
          <w:sz w:val="20"/>
        </w:rPr>
      </w:pPr>
    </w:p>
    <w:p w14:paraId="7769EE2A" w14:textId="77777777" w:rsidR="00111872" w:rsidRDefault="00111872">
      <w:pPr>
        <w:pStyle w:val="BodyText"/>
        <w:rPr>
          <w:b/>
          <w:sz w:val="20"/>
        </w:rPr>
      </w:pPr>
    </w:p>
    <w:p w14:paraId="35E2C608" w14:textId="77777777" w:rsidR="00111872" w:rsidRDefault="00111872">
      <w:pPr>
        <w:pStyle w:val="BodyText"/>
        <w:rPr>
          <w:b/>
          <w:sz w:val="20"/>
        </w:rPr>
      </w:pPr>
    </w:p>
    <w:p w14:paraId="57D3F5A6" w14:textId="77777777" w:rsidR="00111872" w:rsidRDefault="00111872">
      <w:pPr>
        <w:pStyle w:val="BodyText"/>
        <w:rPr>
          <w:b/>
          <w:sz w:val="20"/>
        </w:rPr>
      </w:pPr>
    </w:p>
    <w:p w14:paraId="7983CBD9" w14:textId="77777777" w:rsidR="00111872" w:rsidRDefault="00111872">
      <w:pPr>
        <w:pStyle w:val="BodyText"/>
        <w:rPr>
          <w:b/>
          <w:sz w:val="20"/>
        </w:rPr>
      </w:pPr>
    </w:p>
    <w:p w14:paraId="50304F46" w14:textId="77777777" w:rsidR="00111872" w:rsidRDefault="00111872">
      <w:pPr>
        <w:pStyle w:val="BodyText"/>
        <w:rPr>
          <w:b/>
          <w:sz w:val="20"/>
        </w:rPr>
      </w:pPr>
    </w:p>
    <w:p w14:paraId="685E0B9E" w14:textId="77777777" w:rsidR="00111872" w:rsidRDefault="00FF08EA">
      <w:pPr>
        <w:pStyle w:val="BodyText"/>
        <w:spacing w:before="16"/>
        <w:rPr>
          <w:b/>
          <w:sz w:val="20"/>
        </w:rPr>
      </w:pPr>
      <w:r>
        <w:rPr>
          <w:noProof/>
        </w:rPr>
        <mc:AlternateContent>
          <mc:Choice Requires="wps">
            <w:drawing>
              <wp:anchor distT="0" distB="0" distL="0" distR="0" simplePos="0" relativeHeight="251658244" behindDoc="1" locked="0" layoutInCell="1" allowOverlap="1" wp14:anchorId="35E87D32" wp14:editId="3317BC49">
                <wp:simplePos x="0" y="0"/>
                <wp:positionH relativeFrom="page">
                  <wp:posOffset>914400</wp:posOffset>
                </wp:positionH>
                <wp:positionV relativeFrom="paragraph">
                  <wp:posOffset>171836</wp:posOffset>
                </wp:positionV>
                <wp:extent cx="1829435" cy="762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7620"/>
                        </a:xfrm>
                        <a:custGeom>
                          <a:avLst/>
                          <a:gdLst/>
                          <a:ahLst/>
                          <a:cxnLst/>
                          <a:rect l="l" t="t" r="r" b="b"/>
                          <a:pathLst>
                            <a:path w="1829435" h="7620">
                              <a:moveTo>
                                <a:pt x="1829054" y="0"/>
                              </a:moveTo>
                              <a:lnTo>
                                <a:pt x="0" y="0"/>
                              </a:lnTo>
                              <a:lnTo>
                                <a:pt x="0" y="7619"/>
                              </a:lnTo>
                              <a:lnTo>
                                <a:pt x="1829054" y="7619"/>
                              </a:lnTo>
                              <a:lnTo>
                                <a:pt x="1829054" y="0"/>
                              </a:lnTo>
                              <a:close/>
                            </a:path>
                          </a:pathLst>
                        </a:custGeom>
                        <a:solidFill>
                          <a:srgbClr val="1F1F1F"/>
                        </a:solidFill>
                      </wps:spPr>
                      <wps:bodyPr wrap="square" lIns="0" tIns="0" rIns="0" bIns="0" rtlCol="0">
                        <a:prstTxWarp prst="textNoShape">
                          <a:avLst/>
                        </a:prstTxWarp>
                        <a:noAutofit/>
                      </wps:bodyPr>
                    </wps:wsp>
                  </a:graphicData>
                </a:graphic>
              </wp:anchor>
            </w:drawing>
          </mc:Choice>
          <mc:Fallback>
            <w:pict>
              <v:shape w14:anchorId="2D2F47B6" id="Graphic 7" o:spid="_x0000_s1026" style="position:absolute;margin-left:1in;margin-top:13.55pt;width:144.05pt;height:.6pt;z-index:-251658236;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" path="m1829054,l,,,7619r1829054,l1829054,xe" fillcolor="#1f1f1f" stroked="f">
                <v:path arrowok="t"/>
                <w10:wrap type="topAndBottom" anchorx="page"/>
              </v:shape>
            </w:pict>
          </mc:Fallback>
        </mc:AlternateContent>
      </w:r>
    </w:p>
    <w:p w14:paraId="7AF08868" w14:textId="77777777" w:rsidR="00111872" w:rsidRDefault="00FF08EA">
      <w:pPr>
        <w:spacing w:before="229"/>
        <w:ind w:left="280"/>
        <w:rPr>
          <w:sz w:val="14"/>
        </w:rPr>
      </w:pPr>
      <w:r>
        <w:rPr>
          <w:position w:val="7"/>
          <w:sz w:val="13"/>
        </w:rPr>
        <w:t>1</w:t>
      </w:r>
      <w:r>
        <w:rPr>
          <w:spacing w:val="9"/>
          <w:position w:val="7"/>
          <w:sz w:val="13"/>
        </w:rPr>
        <w:t xml:space="preserve"> </w:t>
      </w:r>
      <w:r>
        <w:rPr>
          <w:sz w:val="14"/>
        </w:rPr>
        <w:t>Ghi</w:t>
      </w:r>
      <w:r>
        <w:rPr>
          <w:spacing w:val="-5"/>
          <w:sz w:val="14"/>
        </w:rPr>
        <w:t xml:space="preserve"> </w:t>
      </w:r>
      <w:r>
        <w:rPr>
          <w:sz w:val="14"/>
        </w:rPr>
        <w:t>nội</w:t>
      </w:r>
      <w:r>
        <w:rPr>
          <w:spacing w:val="-4"/>
          <w:sz w:val="14"/>
        </w:rPr>
        <w:t xml:space="preserve"> </w:t>
      </w:r>
      <w:r>
        <w:rPr>
          <w:sz w:val="14"/>
        </w:rPr>
        <w:t>dung</w:t>
      </w:r>
      <w:r>
        <w:rPr>
          <w:spacing w:val="-5"/>
          <w:sz w:val="14"/>
        </w:rPr>
        <w:t xml:space="preserve"> </w:t>
      </w:r>
      <w:r>
        <w:rPr>
          <w:sz w:val="14"/>
        </w:rPr>
        <w:t>công</w:t>
      </w:r>
      <w:r>
        <w:rPr>
          <w:spacing w:val="-4"/>
          <w:sz w:val="14"/>
        </w:rPr>
        <w:t xml:space="preserve"> </w:t>
      </w:r>
      <w:r>
        <w:rPr>
          <w:sz w:val="14"/>
        </w:rPr>
        <w:t>việc,</w:t>
      </w:r>
      <w:r>
        <w:rPr>
          <w:spacing w:val="-1"/>
          <w:sz w:val="14"/>
        </w:rPr>
        <w:t xml:space="preserve"> </w:t>
      </w:r>
      <w:r>
        <w:rPr>
          <w:sz w:val="14"/>
        </w:rPr>
        <w:t>các</w:t>
      </w:r>
      <w:r>
        <w:rPr>
          <w:spacing w:val="-4"/>
          <w:sz w:val="14"/>
        </w:rPr>
        <w:t xml:space="preserve"> </w:t>
      </w:r>
      <w:r>
        <w:rPr>
          <w:sz w:val="14"/>
        </w:rPr>
        <w:t>kịch</w:t>
      </w:r>
      <w:r>
        <w:rPr>
          <w:spacing w:val="-4"/>
          <w:sz w:val="14"/>
        </w:rPr>
        <w:t xml:space="preserve"> </w:t>
      </w:r>
      <w:r>
        <w:rPr>
          <w:sz w:val="14"/>
        </w:rPr>
        <w:t>bản</w:t>
      </w:r>
      <w:r>
        <w:rPr>
          <w:spacing w:val="-4"/>
          <w:sz w:val="14"/>
        </w:rPr>
        <w:t xml:space="preserve"> </w:t>
      </w:r>
      <w:r>
        <w:rPr>
          <w:sz w:val="14"/>
        </w:rPr>
        <w:t>trong</w:t>
      </w:r>
      <w:r>
        <w:rPr>
          <w:spacing w:val="-5"/>
          <w:sz w:val="14"/>
        </w:rPr>
        <w:t xml:space="preserve"> </w:t>
      </w:r>
      <w:r>
        <w:rPr>
          <w:sz w:val="14"/>
        </w:rPr>
        <w:t>bài</w:t>
      </w:r>
      <w:r>
        <w:rPr>
          <w:spacing w:val="-4"/>
          <w:sz w:val="14"/>
        </w:rPr>
        <w:t xml:space="preserve"> </w:t>
      </w:r>
      <w:r>
        <w:rPr>
          <w:sz w:val="14"/>
        </w:rPr>
        <w:t>Thực</w:t>
      </w:r>
      <w:r>
        <w:rPr>
          <w:spacing w:val="-2"/>
          <w:sz w:val="14"/>
        </w:rPr>
        <w:t xml:space="preserve"> </w:t>
      </w:r>
      <w:r>
        <w:rPr>
          <w:spacing w:val="-4"/>
          <w:sz w:val="14"/>
        </w:rPr>
        <w:t>hành</w:t>
      </w:r>
    </w:p>
    <w:p w14:paraId="78AE0014" w14:textId="77777777" w:rsidR="00111872" w:rsidRDefault="00111872">
      <w:pPr>
        <w:rPr>
          <w:sz w:val="14"/>
        </w:rPr>
        <w:sectPr w:rsidR="00111872" w:rsidSect="00BA0DE0">
          <w:headerReference w:type="default" r:id="rId11"/>
          <w:footerReference w:type="default" r:id="rId12"/>
          <w:type w:val="continuous"/>
          <w:pgSz w:w="11920" w:h="16850"/>
          <w:pgMar w:top="20" w:right="700" w:bottom="280" w:left="1160" w:header="720" w:footer="720" w:gutter="0"/>
          <w:cols w:space="720"/>
        </w:sectPr>
      </w:pPr>
    </w:p>
    <w:p w14:paraId="4645FAAC" w14:textId="77777777" w:rsidR="00111872" w:rsidRDefault="00FF08EA">
      <w:pPr>
        <w:pStyle w:val="BodyText"/>
        <w:rPr>
          <w:sz w:val="40"/>
        </w:rPr>
      </w:pPr>
      <w:r>
        <w:rPr>
          <w:noProof/>
        </w:rPr>
        <w:lastRenderedPageBreak/>
        <mc:AlternateContent>
          <mc:Choice Requires="wps">
            <w:drawing>
              <wp:anchor distT="0" distB="0" distL="0" distR="0" simplePos="0" relativeHeight="251658240" behindDoc="0" locked="0" layoutInCell="1" allowOverlap="1" wp14:anchorId="309EFD2F" wp14:editId="5E63C48C">
                <wp:simplePos x="0" y="0"/>
                <wp:positionH relativeFrom="page">
                  <wp:posOffset>7032752</wp:posOffset>
                </wp:positionH>
                <wp:positionV relativeFrom="page">
                  <wp:posOffset>539952</wp:posOffset>
                </wp:positionV>
                <wp:extent cx="330200" cy="18034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80340"/>
                        </a:xfrm>
                        <a:prstGeom prst="rect">
                          <a:avLst/>
                        </a:prstGeom>
                      </wps:spPr>
                      <wps:txbx>
                        <w:txbxContent>
                          <w:p w14:paraId="68FFCAA0" w14:textId="77777777" w:rsidR="00111872" w:rsidRDefault="00FF08EA">
                            <w:pPr>
                              <w:spacing w:line="509" w:lineRule="exact"/>
                              <w:ind w:left="20"/>
                              <w:rPr>
                                <w:rFonts w:ascii="Carlito"/>
                                <w:b/>
                                <w:sz w:val="48"/>
                              </w:rPr>
                            </w:pPr>
                            <w:r>
                              <w:rPr>
                                <w:rFonts w:ascii="Carlito"/>
                                <w:b/>
                                <w:color w:val="BD8F00"/>
                                <w:spacing w:val="-10"/>
                                <w:sz w:val="48"/>
                              </w:rPr>
                              <w:t>2</w:t>
                            </w:r>
                          </w:p>
                        </w:txbxContent>
                      </wps:txbx>
                      <wps:bodyPr vert="vert270" wrap="square" lIns="0" tIns="0" rIns="0" bIns="0" rtlCol="0">
                        <a:noAutofit/>
                      </wps:bodyPr>
                    </wps:wsp>
                  </a:graphicData>
                </a:graphic>
              </wp:anchor>
            </w:drawing>
          </mc:Choice>
          <mc:Fallback>
            <w:pict>
              <v:shapetype w14:anchorId="309EFD2F" id="_x0000_t202" coordsize="21600,21600" o:spt="202" path="m,l,21600r21600,l21600,xe">
                <v:stroke joinstyle="miter"/>
                <v:path gradientshapeok="t" o:connecttype="rect"/>
              </v:shapetype>
              <v:shape id="Textbox 17" o:spid="_x0000_s1026" type="#_x0000_t202" style="position:absolute;margin-left:553.75pt;margin-top:42.5pt;width:26pt;height:14.2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" filled="f" stroked="f">
                <v:textbox style="layout-flow:vertical;mso-layout-flow-alt:bottom-to-top" inset="0,0,0,0">
                  <w:txbxContent>
                    <w:p w14:paraId="68FFCAA0" w14:textId="77777777" w:rsidR="00111872" w:rsidRDefault="00FF08EA">
                      <w:pPr>
                        <w:spacing w:line="509" w:lineRule="exact"/>
                        <w:ind w:left="20"/>
                        <w:rPr>
                          <w:rFonts w:ascii="Carlito"/>
                          <w:b/>
                          <w:sz w:val="48"/>
                        </w:rPr>
                      </w:pPr>
                      <w:r>
                        <w:rPr>
                          <w:rFonts w:ascii="Carlito"/>
                          <w:b/>
                          <w:color w:val="BD8F00"/>
                          <w:spacing w:val="-10"/>
                          <w:sz w:val="48"/>
                        </w:rPr>
                        <w:t>2</w:t>
                      </w:r>
                    </w:p>
                  </w:txbxContent>
                </v:textbox>
                <w10:wrap anchorx="page" anchory="page"/>
              </v:shape>
            </w:pict>
          </mc:Fallback>
        </mc:AlternateContent>
      </w:r>
    </w:p>
    <w:p w14:paraId="05AE789F" w14:textId="77777777" w:rsidR="00111872" w:rsidRDefault="00111872">
      <w:pPr>
        <w:pStyle w:val="BodyText"/>
        <w:spacing w:before="308"/>
        <w:rPr>
          <w:sz w:val="40"/>
        </w:rPr>
      </w:pPr>
    </w:p>
    <w:p w14:paraId="115620F7" w14:textId="77777777" w:rsidR="00111872" w:rsidRDefault="00FF08EA">
      <w:pPr>
        <w:pStyle w:val="Heading1"/>
      </w:pPr>
      <w:r>
        <w:rPr>
          <w:w w:val="85"/>
        </w:rPr>
        <w:t>BÁO</w:t>
      </w:r>
      <w:r>
        <w:rPr>
          <w:spacing w:val="-22"/>
          <w:w w:val="85"/>
        </w:rPr>
        <w:t xml:space="preserve"> </w:t>
      </w:r>
      <w:r>
        <w:rPr>
          <w:w w:val="85"/>
        </w:rPr>
        <w:t>CÁO</w:t>
      </w:r>
      <w:r>
        <w:rPr>
          <w:spacing w:val="-20"/>
          <w:w w:val="85"/>
        </w:rPr>
        <w:t xml:space="preserve"> </w:t>
      </w:r>
      <w:r>
        <w:rPr>
          <w:w w:val="85"/>
        </w:rPr>
        <w:t>CHI</w:t>
      </w:r>
      <w:r>
        <w:rPr>
          <w:spacing w:val="-28"/>
          <w:w w:val="85"/>
        </w:rPr>
        <w:t xml:space="preserve"> </w:t>
      </w:r>
      <w:r>
        <w:rPr>
          <w:spacing w:val="-4"/>
          <w:w w:val="85"/>
        </w:rPr>
        <w:t>TIẾT</w:t>
      </w:r>
    </w:p>
    <w:p w14:paraId="745275C1" w14:textId="77F9FC96" w:rsidR="00111872" w:rsidRPr="00FD3F9C" w:rsidRDefault="00FD3F9C">
      <w:pPr>
        <w:pStyle w:val="BodyText"/>
        <w:rPr>
          <w:b/>
          <w:bCs/>
        </w:rPr>
      </w:pPr>
      <w:r w:rsidRPr="00FD3F9C">
        <w:rPr>
          <w:b/>
          <w:bCs/>
        </w:rPr>
        <w:t>1. Subdomain Enumeration</w:t>
      </w:r>
    </w:p>
    <w:p w14:paraId="1A7C52F2" w14:textId="6A12BC63" w:rsidR="00111872" w:rsidRDefault="00A75E78">
      <w:pPr>
        <w:pStyle w:val="BodyText"/>
        <w:rPr>
          <w:lang w:val="en-US"/>
        </w:rPr>
      </w:pPr>
      <w:r w:rsidRPr="00A75E78">
        <w:t>a) Liệt kê thông qua các nguồn trên internet</w:t>
      </w:r>
    </w:p>
    <w:p w14:paraId="03C9455C" w14:textId="77777777" w:rsidR="00A75E78" w:rsidRDefault="00A75E78">
      <w:pPr>
        <w:pStyle w:val="BodyText"/>
        <w:rPr>
          <w:lang w:val="en-US"/>
        </w:rPr>
      </w:pPr>
      <w:r w:rsidRPr="00A75E78">
        <w:rPr>
          <w:b/>
          <w:bCs/>
          <w:color w:val="FF0000"/>
          <w:lang w:val="en-US"/>
        </w:rPr>
        <w:t>Chậm lại và suy nghĩ 1</w:t>
      </w:r>
      <w:r w:rsidRPr="00A75E78">
        <w:rPr>
          <w:lang w:val="en-US"/>
        </w:rPr>
        <w:t xml:space="preserve">: Các nguồn có thể tìm kiếm dữ liệu công khai tên miền phụ ở đâu? </w:t>
      </w:r>
    </w:p>
    <w:p w14:paraId="76E02404" w14:textId="64509DF9" w:rsidR="00A75E78" w:rsidRPr="00A75E78" w:rsidRDefault="00A75E78">
      <w:pPr>
        <w:pStyle w:val="BodyText"/>
        <w:rPr>
          <w:lang w:val="en-US"/>
        </w:rPr>
      </w:pPr>
      <w:r w:rsidRPr="002A532A">
        <w:rPr>
          <w:b/>
          <w:bCs/>
          <w:color w:val="FF0000"/>
          <w:lang w:val="en-US"/>
        </w:rPr>
        <w:t>Bài tập 1</w:t>
      </w:r>
      <w:r w:rsidRPr="00A75E78">
        <w:rPr>
          <w:lang w:val="en-US"/>
        </w:rPr>
        <w:t>: Liệt kê ra ít nhất 100 tên miền phụ của rmit.edu.vn, kết quả được lưu trong file csv.</w:t>
      </w:r>
    </w:p>
    <w:p w14:paraId="2E86BBB2" w14:textId="6FF40112" w:rsidR="00111872" w:rsidRDefault="00FB0BB3">
      <w:pPr>
        <w:pStyle w:val="BodyText"/>
        <w:spacing w:before="198"/>
        <w:rPr>
          <w:lang w:val="en-US"/>
        </w:rPr>
      </w:pPr>
      <w:r>
        <w:rPr>
          <w:lang w:val="en-US"/>
        </w:rPr>
        <w:t>Ta có thể dễ dàng tìm thấy các tên miền phụ  dựa vào công cụ Google Dork theo cú pháp site:&lt;URL&gt;</w:t>
      </w:r>
      <w:r w:rsidR="0058727A">
        <w:rPr>
          <w:lang w:val="en-US"/>
        </w:rPr>
        <w:t>. Theo ví dụ, ta thực hiện tìm kiếm bằng cú pháp site:rmit.edu.vn</w:t>
      </w:r>
    </w:p>
    <w:p w14:paraId="0A92CC20" w14:textId="10162511" w:rsidR="0058727A" w:rsidRDefault="00577711">
      <w:pPr>
        <w:pStyle w:val="BodyText"/>
        <w:spacing w:before="198"/>
        <w:rPr>
          <w:lang w:val="en-US"/>
        </w:rPr>
      </w:pPr>
      <w:r w:rsidRPr="00577711">
        <w:rPr>
          <w:noProof/>
          <w:lang w:val="en-US"/>
        </w:rPr>
        <w:drawing>
          <wp:inline distT="0" distB="0" distL="0" distR="0" wp14:anchorId="3C98ADA8" wp14:editId="0F4E1148">
            <wp:extent cx="6388100" cy="4763770"/>
            <wp:effectExtent l="0" t="0" r="0" b="0"/>
            <wp:docPr id="22570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07995" name=""/>
                    <pic:cNvPicPr/>
                  </pic:nvPicPr>
                  <pic:blipFill>
                    <a:blip r:embed="rId13"/>
                    <a:stretch>
                      <a:fillRect/>
                    </a:stretch>
                  </pic:blipFill>
                  <pic:spPr>
                    <a:xfrm>
                      <a:off x="0" y="0"/>
                      <a:ext cx="6388100" cy="4763770"/>
                    </a:xfrm>
                    <a:prstGeom prst="rect">
                      <a:avLst/>
                    </a:prstGeom>
                  </pic:spPr>
                </pic:pic>
              </a:graphicData>
            </a:graphic>
          </wp:inline>
        </w:drawing>
      </w:r>
    </w:p>
    <w:p w14:paraId="5B459C8C" w14:textId="617C5CD9" w:rsidR="00EA35B5" w:rsidRDefault="00577711">
      <w:pPr>
        <w:pStyle w:val="BodyText"/>
        <w:spacing w:before="198"/>
        <w:rPr>
          <w:lang w:val="en-US"/>
        </w:rPr>
      </w:pPr>
      <w:r>
        <w:rPr>
          <w:lang w:val="en-US"/>
        </w:rPr>
        <w:t>Ta thấy đã có rất nhiều tên miền được hiện ra, tuy nhiên khá khó để có thể</w:t>
      </w:r>
      <w:r w:rsidR="005B4BAC">
        <w:rPr>
          <w:lang w:val="en-US"/>
        </w:rPr>
        <w:t xml:space="preserve"> tạo bản record các tên miền này </w:t>
      </w:r>
      <w:r w:rsidR="00D700DB">
        <w:rPr>
          <w:lang w:val="en-US"/>
        </w:rPr>
        <w:t xml:space="preserve">1 cách thủ công. Thay vào đó có nhiều công cụ để ta có thể </w:t>
      </w:r>
      <w:r w:rsidR="00837094">
        <w:rPr>
          <w:lang w:val="en-US"/>
        </w:rPr>
        <w:t xml:space="preserve">tìm kiếm subdomain như là recon-ng, Sublist3r, .. Ở đây, ta sử dụng </w:t>
      </w:r>
      <w:r w:rsidR="00EA35B5">
        <w:rPr>
          <w:lang w:val="en-US"/>
        </w:rPr>
        <w:t>Sublist3r để thực hiện truy xuất subdomain vào 1 file csv.</w:t>
      </w:r>
    </w:p>
    <w:p w14:paraId="368D49FE" w14:textId="64344CE6" w:rsidR="00EA35B5" w:rsidRDefault="000C5155">
      <w:pPr>
        <w:pStyle w:val="BodyText"/>
        <w:spacing w:before="198"/>
        <w:rPr>
          <w:lang w:val="en-US"/>
        </w:rPr>
      </w:pPr>
      <w:r w:rsidRPr="000C5155">
        <w:rPr>
          <w:noProof/>
          <w:lang w:val="en-US"/>
        </w:rPr>
        <w:drawing>
          <wp:inline distT="0" distB="0" distL="0" distR="0" wp14:anchorId="457706A5" wp14:editId="40CB5B82">
            <wp:extent cx="6388100" cy="395605"/>
            <wp:effectExtent l="0" t="0" r="0" b="4445"/>
            <wp:docPr id="198291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4687" name=""/>
                    <pic:cNvPicPr/>
                  </pic:nvPicPr>
                  <pic:blipFill>
                    <a:blip r:embed="rId14"/>
                    <a:stretch>
                      <a:fillRect/>
                    </a:stretch>
                  </pic:blipFill>
                  <pic:spPr>
                    <a:xfrm>
                      <a:off x="0" y="0"/>
                      <a:ext cx="6388100" cy="395605"/>
                    </a:xfrm>
                    <a:prstGeom prst="rect">
                      <a:avLst/>
                    </a:prstGeom>
                  </pic:spPr>
                </pic:pic>
              </a:graphicData>
            </a:graphic>
          </wp:inline>
        </w:drawing>
      </w:r>
    </w:p>
    <w:p w14:paraId="2B8D3799" w14:textId="4E701F19" w:rsidR="000C5155" w:rsidRDefault="000C5155">
      <w:pPr>
        <w:pStyle w:val="BodyText"/>
        <w:spacing w:before="198"/>
        <w:rPr>
          <w:lang w:val="en-US"/>
        </w:rPr>
      </w:pPr>
      <w:r>
        <w:rPr>
          <w:lang w:val="en-US"/>
        </w:rPr>
        <w:t>Kết quả</w:t>
      </w:r>
      <w:r w:rsidR="00AA509A">
        <w:rPr>
          <w:lang w:val="en-US"/>
        </w:rPr>
        <w:t xml:space="preserve"> được lưu trong file </w:t>
      </w:r>
      <w:r w:rsidR="00AA509A" w:rsidRPr="00AA509A">
        <w:rPr>
          <w:b/>
          <w:bCs/>
          <w:u w:val="single"/>
          <w:lang w:val="en-US"/>
        </w:rPr>
        <w:t>“bt1.csv”</w:t>
      </w:r>
    </w:p>
    <w:p w14:paraId="1FE3D37D" w14:textId="5A882463" w:rsidR="000C5155" w:rsidRDefault="0006326E">
      <w:pPr>
        <w:pStyle w:val="BodyText"/>
        <w:spacing w:before="198"/>
        <w:rPr>
          <w:lang w:val="en-US"/>
        </w:rPr>
      </w:pPr>
      <w:r w:rsidRPr="0006326E">
        <w:rPr>
          <w:noProof/>
          <w:lang w:val="en-US"/>
        </w:rPr>
        <w:lastRenderedPageBreak/>
        <w:drawing>
          <wp:inline distT="0" distB="0" distL="0" distR="0" wp14:anchorId="33E8D0B1" wp14:editId="4CF4BF58">
            <wp:extent cx="6388100" cy="3807460"/>
            <wp:effectExtent l="0" t="0" r="0" b="2540"/>
            <wp:docPr id="13613669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66965" name="Picture 1" descr="A screen shot of a computer&#10;&#10;Description automatically generated"/>
                    <pic:cNvPicPr/>
                  </pic:nvPicPr>
                  <pic:blipFill>
                    <a:blip r:embed="rId15"/>
                    <a:stretch>
                      <a:fillRect/>
                    </a:stretch>
                  </pic:blipFill>
                  <pic:spPr>
                    <a:xfrm>
                      <a:off x="0" y="0"/>
                      <a:ext cx="6388100" cy="3807460"/>
                    </a:xfrm>
                    <a:prstGeom prst="rect">
                      <a:avLst/>
                    </a:prstGeom>
                  </pic:spPr>
                </pic:pic>
              </a:graphicData>
            </a:graphic>
          </wp:inline>
        </w:drawing>
      </w:r>
    </w:p>
    <w:p w14:paraId="709F81CC" w14:textId="7BB35945" w:rsidR="0006326E" w:rsidRDefault="0006326E">
      <w:pPr>
        <w:pStyle w:val="BodyText"/>
        <w:spacing w:before="198"/>
        <w:rPr>
          <w:lang w:val="en-US"/>
        </w:rPr>
      </w:pPr>
      <w:r w:rsidRPr="0006326E">
        <w:rPr>
          <w:lang w:val="en-US"/>
        </w:rPr>
        <w:t>b) Tìm kiếm chủ động tên miền thông qua kĩ thuật brute-force</w:t>
      </w:r>
    </w:p>
    <w:p w14:paraId="67BCC45F" w14:textId="77777777" w:rsidR="00E1759F" w:rsidRDefault="00E1759F">
      <w:pPr>
        <w:pStyle w:val="BodyText"/>
        <w:spacing w:before="198"/>
        <w:rPr>
          <w:lang w:val="en-US"/>
        </w:rPr>
      </w:pPr>
      <w:r w:rsidRPr="00E1759F">
        <w:rPr>
          <w:b/>
          <w:bCs/>
          <w:color w:val="FF0000"/>
          <w:lang w:val="en-US"/>
        </w:rPr>
        <w:t>Chậm lại và suy nghĩ 2</w:t>
      </w:r>
      <w:r w:rsidRPr="00E1759F">
        <w:rPr>
          <w:lang w:val="en-US"/>
        </w:rPr>
        <w:t xml:space="preserve">: Tập các danh sách tên miền phụ có thể tìm kiếm ở đâu và cách nào để đưa tên miền phụ và burpsuite để tìm kiếm? </w:t>
      </w:r>
    </w:p>
    <w:p w14:paraId="64503C06" w14:textId="43A7FAE9" w:rsidR="001922F1" w:rsidRDefault="00E1759F">
      <w:pPr>
        <w:pStyle w:val="BodyText"/>
        <w:spacing w:before="198"/>
        <w:rPr>
          <w:lang w:val="en-US"/>
        </w:rPr>
      </w:pPr>
      <w:r w:rsidRPr="00E1759F">
        <w:rPr>
          <w:b/>
          <w:bCs/>
          <w:color w:val="FF0000"/>
          <w:lang w:val="en-US"/>
        </w:rPr>
        <w:t>Bài tập 2</w:t>
      </w:r>
      <w:r w:rsidRPr="00E1759F">
        <w:rPr>
          <w:lang w:val="en-US"/>
        </w:rPr>
        <w:t>: Dựa vào các tên miền phụ đã tìm kiếm được ở bài tập 1 và các tên miền đã bruteforce được thêm bằng burpsuite intruder. Phân loại các tên miền có kết quả trả về status code 200 và các tên miền có kết quả trả về khác.</w:t>
      </w:r>
    </w:p>
    <w:p w14:paraId="020A2238" w14:textId="325ADED6" w:rsidR="00E1759F" w:rsidRDefault="00862B7A">
      <w:pPr>
        <w:pStyle w:val="BodyText"/>
        <w:spacing w:before="198"/>
        <w:rPr>
          <w:lang w:val="en-US"/>
        </w:rPr>
      </w:pPr>
      <w:r>
        <w:rPr>
          <w:lang w:val="en-US"/>
        </w:rPr>
        <w:t xml:space="preserve">Tập danh sách tên miền phụ ta có </w:t>
      </w:r>
      <w:r w:rsidR="00D23898">
        <w:rPr>
          <w:lang w:val="en-US"/>
        </w:rPr>
        <w:t>thể sử dụng tập Directories-Long của phiên bản Burpsuite Pro</w:t>
      </w:r>
      <w:r w:rsidR="000249FE">
        <w:rPr>
          <w:lang w:val="en-US"/>
        </w:rPr>
        <w:t xml:space="preserve"> hoặc </w:t>
      </w:r>
      <w:r w:rsidR="00EB55A7">
        <w:rPr>
          <w:lang w:val="en-US"/>
        </w:rPr>
        <w:t xml:space="preserve">từ các nguồn trên github được cộng đồng đóng góp. Ví dụ: </w:t>
      </w:r>
      <w:hyperlink r:id="rId16" w:history="1">
        <w:r w:rsidR="002C3422" w:rsidRPr="006D0C36">
          <w:rPr>
            <w:rStyle w:val="Hyperlink"/>
            <w:lang w:val="en-US"/>
          </w:rPr>
          <w:t>https://github.com/n0kovo/n0kovo_subdomains.git</w:t>
        </w:r>
      </w:hyperlink>
    </w:p>
    <w:p w14:paraId="4BFF9E6C" w14:textId="77777777" w:rsidR="002C3422" w:rsidRDefault="002C3422">
      <w:pPr>
        <w:pStyle w:val="BodyText"/>
        <w:spacing w:before="198"/>
        <w:rPr>
          <w:lang w:val="en-US"/>
        </w:rPr>
      </w:pPr>
    </w:p>
    <w:p w14:paraId="2AF4257A" w14:textId="3228FF8B" w:rsidR="00672B0C" w:rsidRDefault="00672B0C">
      <w:pPr>
        <w:pStyle w:val="BodyText"/>
        <w:spacing w:before="198"/>
        <w:rPr>
          <w:lang w:val="en-US"/>
        </w:rPr>
      </w:pPr>
      <w:r w:rsidRPr="00672B0C">
        <w:rPr>
          <w:noProof/>
          <w:lang w:val="en-US"/>
        </w:rPr>
        <w:lastRenderedPageBreak/>
        <w:drawing>
          <wp:inline distT="0" distB="0" distL="0" distR="0" wp14:anchorId="66804524" wp14:editId="55B2B9E1">
            <wp:extent cx="6388100" cy="5470525"/>
            <wp:effectExtent l="0" t="0" r="0" b="0"/>
            <wp:docPr id="147267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674546" name=""/>
                    <pic:cNvPicPr/>
                  </pic:nvPicPr>
                  <pic:blipFill>
                    <a:blip r:embed="rId17"/>
                    <a:stretch>
                      <a:fillRect/>
                    </a:stretch>
                  </pic:blipFill>
                  <pic:spPr>
                    <a:xfrm>
                      <a:off x="0" y="0"/>
                      <a:ext cx="6388100" cy="5470525"/>
                    </a:xfrm>
                    <a:prstGeom prst="rect">
                      <a:avLst/>
                    </a:prstGeom>
                  </pic:spPr>
                </pic:pic>
              </a:graphicData>
            </a:graphic>
          </wp:inline>
        </w:drawing>
      </w:r>
    </w:p>
    <w:p w14:paraId="593094DE" w14:textId="6ED44B17" w:rsidR="00672B0C" w:rsidRDefault="00FD27B1">
      <w:pPr>
        <w:pStyle w:val="BodyText"/>
        <w:spacing w:before="198"/>
        <w:rPr>
          <w:lang w:val="en-US"/>
        </w:rPr>
      </w:pPr>
      <w:r>
        <w:rPr>
          <w:lang w:val="en-US"/>
        </w:rPr>
        <w:t xml:space="preserve">Với danh sách này, ta tìm được thêm 1 </w:t>
      </w:r>
      <w:r w:rsidR="00ED16CE">
        <w:rPr>
          <w:lang w:val="en-US"/>
        </w:rPr>
        <w:t>subdomain trả về được status code 200</w:t>
      </w:r>
    </w:p>
    <w:p w14:paraId="14666019" w14:textId="5D06F7EA" w:rsidR="00ED16CE" w:rsidRDefault="00AE6C74">
      <w:pPr>
        <w:pStyle w:val="BodyText"/>
        <w:spacing w:before="198"/>
        <w:rPr>
          <w:lang w:val="en-US"/>
        </w:rPr>
      </w:pPr>
      <w:r w:rsidRPr="00AE6C74">
        <w:rPr>
          <w:noProof/>
          <w:lang w:val="en-US"/>
        </w:rPr>
        <w:drawing>
          <wp:inline distT="0" distB="0" distL="0" distR="0" wp14:anchorId="6F61C2EB" wp14:editId="40BA42F6">
            <wp:extent cx="6388100" cy="886460"/>
            <wp:effectExtent l="0" t="0" r="0" b="8890"/>
            <wp:docPr id="44897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76188" name="Picture 1" descr="A screenshot of a computer&#10;&#10;Description automatically generated"/>
                    <pic:cNvPicPr/>
                  </pic:nvPicPr>
                  <pic:blipFill>
                    <a:blip r:embed="rId18"/>
                    <a:stretch>
                      <a:fillRect/>
                    </a:stretch>
                  </pic:blipFill>
                  <pic:spPr>
                    <a:xfrm>
                      <a:off x="0" y="0"/>
                      <a:ext cx="6388100" cy="886460"/>
                    </a:xfrm>
                    <a:prstGeom prst="rect">
                      <a:avLst/>
                    </a:prstGeom>
                  </pic:spPr>
                </pic:pic>
              </a:graphicData>
            </a:graphic>
          </wp:inline>
        </w:drawing>
      </w:r>
    </w:p>
    <w:p w14:paraId="6E1B48E2" w14:textId="7F85D887" w:rsidR="00AE6C74" w:rsidRDefault="00AE6C74">
      <w:pPr>
        <w:pStyle w:val="BodyText"/>
        <w:spacing w:before="198"/>
        <w:rPr>
          <w:lang w:val="en-US"/>
        </w:rPr>
      </w:pPr>
      <w:r>
        <w:rPr>
          <w:lang w:val="en-US"/>
        </w:rPr>
        <w:t xml:space="preserve">Bây giờ ta tiến hành thêm các subdomain đã </w:t>
      </w:r>
      <w:r w:rsidR="0046026A">
        <w:rPr>
          <w:lang w:val="en-US"/>
        </w:rPr>
        <w:t>tìm thấy ở bài tập 1 vào danh sách để phân loại các subdomain trả về code status 200 và code status khác.</w:t>
      </w:r>
      <w:r w:rsidR="00305D9E">
        <w:rPr>
          <w:lang w:val="en-US"/>
        </w:rPr>
        <w:t xml:space="preserve"> Dùng lệnh sau để lọc phần subdomain </w:t>
      </w:r>
      <w:r w:rsidR="00301152">
        <w:rPr>
          <w:lang w:val="en-US"/>
        </w:rPr>
        <w:t>ra và lưu vào file subdomain.txt</w:t>
      </w:r>
    </w:p>
    <w:p w14:paraId="0D2E935B" w14:textId="3A33B505" w:rsidR="0046026A" w:rsidRDefault="00305D9E">
      <w:pPr>
        <w:pStyle w:val="BodyText"/>
        <w:spacing w:before="198"/>
        <w:rPr>
          <w:lang w:val="en-US"/>
        </w:rPr>
      </w:pPr>
      <w:r w:rsidRPr="00305D9E">
        <w:rPr>
          <w:noProof/>
          <w:lang w:val="en-US"/>
        </w:rPr>
        <w:drawing>
          <wp:inline distT="0" distB="0" distL="0" distR="0" wp14:anchorId="6CB44F30" wp14:editId="51319C4A">
            <wp:extent cx="6388100" cy="691515"/>
            <wp:effectExtent l="0" t="0" r="0" b="0"/>
            <wp:docPr id="164176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3665" name=""/>
                    <pic:cNvPicPr/>
                  </pic:nvPicPr>
                  <pic:blipFill>
                    <a:blip r:embed="rId19"/>
                    <a:stretch>
                      <a:fillRect/>
                    </a:stretch>
                  </pic:blipFill>
                  <pic:spPr>
                    <a:xfrm>
                      <a:off x="0" y="0"/>
                      <a:ext cx="6388100" cy="691515"/>
                    </a:xfrm>
                    <a:prstGeom prst="rect">
                      <a:avLst/>
                    </a:prstGeom>
                  </pic:spPr>
                </pic:pic>
              </a:graphicData>
            </a:graphic>
          </wp:inline>
        </w:drawing>
      </w:r>
    </w:p>
    <w:p w14:paraId="7A48EE5C" w14:textId="2F85077F" w:rsidR="00301152" w:rsidRDefault="007040CD">
      <w:pPr>
        <w:pStyle w:val="BodyText"/>
        <w:spacing w:before="198"/>
        <w:rPr>
          <w:lang w:val="en-US"/>
        </w:rPr>
      </w:pPr>
      <w:r w:rsidRPr="007040CD">
        <w:rPr>
          <w:noProof/>
          <w:lang w:val="en-US"/>
        </w:rPr>
        <w:lastRenderedPageBreak/>
        <w:drawing>
          <wp:inline distT="0" distB="0" distL="0" distR="0" wp14:anchorId="1D7D5A9F" wp14:editId="5EE4BF65">
            <wp:extent cx="6388100" cy="3387725"/>
            <wp:effectExtent l="0" t="0" r="0" b="3175"/>
            <wp:docPr id="553344519" name="Picture 1" descr="A black backgroun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44519" name="Picture 1" descr="A black background with white lines&#10;&#10;Description automatically generated"/>
                    <pic:cNvPicPr/>
                  </pic:nvPicPr>
                  <pic:blipFill>
                    <a:blip r:embed="rId20"/>
                    <a:stretch>
                      <a:fillRect/>
                    </a:stretch>
                  </pic:blipFill>
                  <pic:spPr>
                    <a:xfrm>
                      <a:off x="0" y="0"/>
                      <a:ext cx="6388100" cy="3387725"/>
                    </a:xfrm>
                    <a:prstGeom prst="rect">
                      <a:avLst/>
                    </a:prstGeom>
                  </pic:spPr>
                </pic:pic>
              </a:graphicData>
            </a:graphic>
          </wp:inline>
        </w:drawing>
      </w:r>
    </w:p>
    <w:p w14:paraId="00A3E6D2" w14:textId="7835DBD2" w:rsidR="007040CD" w:rsidRDefault="007040CD">
      <w:pPr>
        <w:pStyle w:val="BodyText"/>
        <w:spacing w:before="198"/>
        <w:rPr>
          <w:lang w:val="en-US"/>
        </w:rPr>
      </w:pPr>
      <w:r>
        <w:rPr>
          <w:lang w:val="en-US"/>
        </w:rPr>
        <w:t>Thêm vào danh sách trong Burp Suite</w:t>
      </w:r>
    </w:p>
    <w:p w14:paraId="1E401C40" w14:textId="32332081" w:rsidR="007040CD" w:rsidRDefault="002609B9">
      <w:pPr>
        <w:pStyle w:val="BodyText"/>
        <w:spacing w:before="198"/>
        <w:rPr>
          <w:lang w:val="en-US"/>
        </w:rPr>
      </w:pPr>
      <w:r w:rsidRPr="002609B9">
        <w:rPr>
          <w:noProof/>
          <w:lang w:val="en-US"/>
        </w:rPr>
        <w:drawing>
          <wp:inline distT="0" distB="0" distL="0" distR="0" wp14:anchorId="6E72D166" wp14:editId="58E498B7">
            <wp:extent cx="6388100" cy="1779905"/>
            <wp:effectExtent l="0" t="0" r="0" b="0"/>
            <wp:docPr id="163290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07797" name="Picture 1" descr="A screenshot of a computer&#10;&#10;Description automatically generated"/>
                    <pic:cNvPicPr/>
                  </pic:nvPicPr>
                  <pic:blipFill>
                    <a:blip r:embed="rId21"/>
                    <a:stretch>
                      <a:fillRect/>
                    </a:stretch>
                  </pic:blipFill>
                  <pic:spPr>
                    <a:xfrm>
                      <a:off x="0" y="0"/>
                      <a:ext cx="6388100" cy="1779905"/>
                    </a:xfrm>
                    <a:prstGeom prst="rect">
                      <a:avLst/>
                    </a:prstGeom>
                  </pic:spPr>
                </pic:pic>
              </a:graphicData>
            </a:graphic>
          </wp:inline>
        </w:drawing>
      </w:r>
    </w:p>
    <w:p w14:paraId="6CAF0BFE" w14:textId="26A99E81" w:rsidR="002609B9" w:rsidRDefault="002609B9">
      <w:pPr>
        <w:pStyle w:val="BodyText"/>
        <w:spacing w:before="198"/>
        <w:rPr>
          <w:lang w:val="en-US"/>
        </w:rPr>
      </w:pPr>
      <w:r>
        <w:rPr>
          <w:lang w:val="en-US"/>
        </w:rPr>
        <w:t>Sau đó, ta bấm “Start attack”</w:t>
      </w:r>
      <w:r w:rsidR="002F16DF">
        <w:rPr>
          <w:lang w:val="en-US"/>
        </w:rPr>
        <w:t xml:space="preserve"> và nhận được kết quả trả về</w:t>
      </w:r>
    </w:p>
    <w:p w14:paraId="2FFEB76A" w14:textId="162A2DDB" w:rsidR="002F16DF" w:rsidRDefault="002F16DF">
      <w:pPr>
        <w:pStyle w:val="BodyText"/>
        <w:spacing w:before="198"/>
        <w:rPr>
          <w:lang w:val="en-US"/>
        </w:rPr>
      </w:pPr>
      <w:r w:rsidRPr="002F16DF">
        <w:rPr>
          <w:noProof/>
          <w:lang w:val="en-US"/>
        </w:rPr>
        <w:drawing>
          <wp:inline distT="0" distB="0" distL="0" distR="0" wp14:anchorId="6B2DD4F7" wp14:editId="7EFCD149">
            <wp:extent cx="6388100" cy="1681480"/>
            <wp:effectExtent l="0" t="0" r="0" b="0"/>
            <wp:docPr id="1215496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6292" name="Picture 1" descr="A screenshot of a computer&#10;&#10;Description automatically generated"/>
                    <pic:cNvPicPr/>
                  </pic:nvPicPr>
                  <pic:blipFill>
                    <a:blip r:embed="rId22"/>
                    <a:stretch>
                      <a:fillRect/>
                    </a:stretch>
                  </pic:blipFill>
                  <pic:spPr>
                    <a:xfrm>
                      <a:off x="0" y="0"/>
                      <a:ext cx="6388100" cy="1681480"/>
                    </a:xfrm>
                    <a:prstGeom prst="rect">
                      <a:avLst/>
                    </a:prstGeom>
                  </pic:spPr>
                </pic:pic>
              </a:graphicData>
            </a:graphic>
          </wp:inline>
        </w:drawing>
      </w:r>
    </w:p>
    <w:p w14:paraId="062A8458" w14:textId="72DBCC1F" w:rsidR="00E1759F" w:rsidRDefault="004655C9">
      <w:pPr>
        <w:pStyle w:val="BodyText"/>
        <w:spacing w:before="198"/>
        <w:rPr>
          <w:lang w:val="en-US"/>
        </w:rPr>
      </w:pPr>
      <w:r>
        <w:rPr>
          <w:lang w:val="en-US"/>
        </w:rPr>
        <w:t xml:space="preserve">Thực hiện lưu lại kết quả </w:t>
      </w:r>
      <w:r w:rsidR="00344FB4">
        <w:rPr>
          <w:lang w:val="en-US"/>
        </w:rPr>
        <w:t xml:space="preserve">trong 2 file </w:t>
      </w:r>
      <w:r w:rsidR="00344FB4" w:rsidRPr="004B339C">
        <w:rPr>
          <w:b/>
          <w:bCs/>
          <w:u w:val="single"/>
          <w:lang w:val="en-US"/>
        </w:rPr>
        <w:t>“200</w:t>
      </w:r>
      <w:r w:rsidR="004B339C" w:rsidRPr="004B339C">
        <w:rPr>
          <w:b/>
          <w:bCs/>
          <w:u w:val="single"/>
          <w:lang w:val="en-US"/>
        </w:rPr>
        <w:t>-status code.csv</w:t>
      </w:r>
      <w:r w:rsidR="00344FB4" w:rsidRPr="004B339C">
        <w:rPr>
          <w:b/>
          <w:bCs/>
          <w:u w:val="single"/>
          <w:lang w:val="en-US"/>
        </w:rPr>
        <w:t>”</w:t>
      </w:r>
      <w:r w:rsidR="004B339C">
        <w:rPr>
          <w:lang w:val="en-US"/>
        </w:rPr>
        <w:t xml:space="preserve"> và </w:t>
      </w:r>
      <w:r w:rsidR="004B339C" w:rsidRPr="004B339C">
        <w:rPr>
          <w:b/>
          <w:bCs/>
          <w:u w:val="single"/>
          <w:lang w:val="en-US"/>
        </w:rPr>
        <w:t>“other-status code.csv”</w:t>
      </w:r>
    </w:p>
    <w:p w14:paraId="3B47CC0B" w14:textId="5608E186" w:rsidR="004655C9" w:rsidRDefault="004655C9">
      <w:pPr>
        <w:pStyle w:val="BodyText"/>
        <w:spacing w:before="198"/>
        <w:rPr>
          <w:lang w:val="en-US"/>
        </w:rPr>
      </w:pPr>
      <w:r w:rsidRPr="004655C9">
        <w:rPr>
          <w:noProof/>
          <w:lang w:val="en-US"/>
        </w:rPr>
        <w:lastRenderedPageBreak/>
        <w:drawing>
          <wp:inline distT="0" distB="0" distL="0" distR="0" wp14:anchorId="2DC0BB2E" wp14:editId="1412AD67">
            <wp:extent cx="6388100" cy="5023485"/>
            <wp:effectExtent l="0" t="0" r="0" b="5715"/>
            <wp:docPr id="128997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6603" name=""/>
                    <pic:cNvPicPr/>
                  </pic:nvPicPr>
                  <pic:blipFill>
                    <a:blip r:embed="rId23"/>
                    <a:stretch>
                      <a:fillRect/>
                    </a:stretch>
                  </pic:blipFill>
                  <pic:spPr>
                    <a:xfrm>
                      <a:off x="0" y="0"/>
                      <a:ext cx="6388100" cy="5023485"/>
                    </a:xfrm>
                    <a:prstGeom prst="rect">
                      <a:avLst/>
                    </a:prstGeom>
                  </pic:spPr>
                </pic:pic>
              </a:graphicData>
            </a:graphic>
          </wp:inline>
        </w:drawing>
      </w:r>
    </w:p>
    <w:p w14:paraId="4309B884" w14:textId="32577500" w:rsidR="004655C9" w:rsidRDefault="00C65525">
      <w:pPr>
        <w:pStyle w:val="BodyText"/>
        <w:spacing w:before="198"/>
        <w:rPr>
          <w:lang w:val="en-US"/>
        </w:rPr>
      </w:pPr>
      <w:r w:rsidRPr="00C65525">
        <w:rPr>
          <w:noProof/>
          <w:lang w:val="en-US"/>
        </w:rPr>
        <w:drawing>
          <wp:inline distT="0" distB="0" distL="0" distR="0" wp14:anchorId="603061A8" wp14:editId="65E787CD">
            <wp:extent cx="6388100" cy="812800"/>
            <wp:effectExtent l="0" t="0" r="0" b="6350"/>
            <wp:docPr id="125026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67963" name=""/>
                    <pic:cNvPicPr/>
                  </pic:nvPicPr>
                  <pic:blipFill>
                    <a:blip r:embed="rId24"/>
                    <a:stretch>
                      <a:fillRect/>
                    </a:stretch>
                  </pic:blipFill>
                  <pic:spPr>
                    <a:xfrm>
                      <a:off x="0" y="0"/>
                      <a:ext cx="6388100" cy="812800"/>
                    </a:xfrm>
                    <a:prstGeom prst="rect">
                      <a:avLst/>
                    </a:prstGeom>
                  </pic:spPr>
                </pic:pic>
              </a:graphicData>
            </a:graphic>
          </wp:inline>
        </w:drawing>
      </w:r>
    </w:p>
    <w:p w14:paraId="3860DBF3" w14:textId="4D7A9BFA" w:rsidR="00896C97" w:rsidRPr="00896C97" w:rsidRDefault="00896C97">
      <w:pPr>
        <w:pStyle w:val="BodyText"/>
        <w:spacing w:before="198"/>
        <w:rPr>
          <w:b/>
          <w:bCs/>
          <w:lang w:val="en-US"/>
        </w:rPr>
      </w:pPr>
      <w:r w:rsidRPr="00896C97">
        <w:rPr>
          <w:b/>
          <w:bCs/>
          <w:lang w:val="en-US"/>
        </w:rPr>
        <w:t>2. Host and Port Discovery</w:t>
      </w:r>
    </w:p>
    <w:p w14:paraId="082025A9" w14:textId="1ABC21B2" w:rsidR="007B5D7E" w:rsidRPr="00BC3CA6" w:rsidRDefault="007B5D7E">
      <w:pPr>
        <w:pStyle w:val="BodyText"/>
        <w:spacing w:before="198"/>
        <w:rPr>
          <w:b/>
          <w:bCs/>
          <w:lang w:val="en-US"/>
        </w:rPr>
      </w:pPr>
      <w:r w:rsidRPr="00BC3CA6">
        <w:rPr>
          <w:b/>
          <w:bCs/>
          <w:lang w:val="en-US"/>
        </w:rPr>
        <w:t>a) Tìm kiếm các host tương ứng</w:t>
      </w:r>
    </w:p>
    <w:p w14:paraId="5EE186F3" w14:textId="77777777" w:rsidR="00BC3CA6" w:rsidRDefault="00BC3CA6">
      <w:pPr>
        <w:pStyle w:val="BodyText"/>
        <w:spacing w:before="198"/>
        <w:rPr>
          <w:lang w:val="en-US"/>
        </w:rPr>
      </w:pPr>
      <w:r w:rsidRPr="00BC3CA6">
        <w:rPr>
          <w:b/>
          <w:bCs/>
          <w:color w:val="FF0000"/>
          <w:lang w:val="en-US"/>
        </w:rPr>
        <w:t>Chậm lại và suy nghĩ 3</w:t>
      </w:r>
      <w:r w:rsidRPr="00BC3CA6">
        <w:rPr>
          <w:lang w:val="en-US"/>
        </w:rPr>
        <w:t xml:space="preserve">: Sử dụng cách nào để nhận được địa chỉ IP khi có được tên miền? </w:t>
      </w:r>
    </w:p>
    <w:p w14:paraId="72E3295B" w14:textId="2DACF28B" w:rsidR="00896C97" w:rsidRDefault="00BC3CA6">
      <w:pPr>
        <w:pStyle w:val="BodyText"/>
        <w:spacing w:before="198"/>
        <w:rPr>
          <w:lang w:val="en-US"/>
        </w:rPr>
      </w:pPr>
      <w:r w:rsidRPr="00BC3CA6">
        <w:rPr>
          <w:b/>
          <w:bCs/>
          <w:color w:val="FF0000"/>
          <w:lang w:val="en-US"/>
        </w:rPr>
        <w:t>Bài tập 3</w:t>
      </w:r>
      <w:r w:rsidRPr="00BC3CA6">
        <w:rPr>
          <w:lang w:val="en-US"/>
        </w:rPr>
        <w:t>: Ghi nhận lại các địa chỉ IP của tên miền phụ tìm được của *.rmit.edu.vn. Kết quả lưu trong file csv.</w:t>
      </w:r>
    </w:p>
    <w:p w14:paraId="48C6AFC3" w14:textId="1A4E4CB7" w:rsidR="00BC3CA6" w:rsidRDefault="00C57155">
      <w:pPr>
        <w:pStyle w:val="BodyText"/>
        <w:spacing w:before="198"/>
        <w:rPr>
          <w:lang w:val="en-US"/>
        </w:rPr>
      </w:pPr>
      <w:r>
        <w:rPr>
          <w:lang w:val="en-US"/>
        </w:rPr>
        <w:t>Lệnh phổ biến thường được dùng trong việc phân giải địa chỉ IP là lệnh nslookup. Ta thử sử dụng nslookup để phân giải 1 subdomain của rmit.edu.vn</w:t>
      </w:r>
    </w:p>
    <w:p w14:paraId="7D8261CF" w14:textId="6D4A3F35" w:rsidR="00C14E43" w:rsidRDefault="00C14E43">
      <w:pPr>
        <w:pStyle w:val="BodyText"/>
        <w:spacing w:before="198"/>
        <w:rPr>
          <w:lang w:val="en-US"/>
        </w:rPr>
      </w:pPr>
      <w:r w:rsidRPr="00C14E43">
        <w:rPr>
          <w:noProof/>
          <w:lang w:val="en-US"/>
        </w:rPr>
        <w:lastRenderedPageBreak/>
        <w:drawing>
          <wp:inline distT="0" distB="0" distL="0" distR="0" wp14:anchorId="112645DA" wp14:editId="30D7453E">
            <wp:extent cx="6388100" cy="1543050"/>
            <wp:effectExtent l="0" t="0" r="0" b="0"/>
            <wp:docPr id="126241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19362" name=""/>
                    <pic:cNvPicPr/>
                  </pic:nvPicPr>
                  <pic:blipFill>
                    <a:blip r:embed="rId25"/>
                    <a:stretch>
                      <a:fillRect/>
                    </a:stretch>
                  </pic:blipFill>
                  <pic:spPr>
                    <a:xfrm>
                      <a:off x="0" y="0"/>
                      <a:ext cx="6388100" cy="1543050"/>
                    </a:xfrm>
                    <a:prstGeom prst="rect">
                      <a:avLst/>
                    </a:prstGeom>
                  </pic:spPr>
                </pic:pic>
              </a:graphicData>
            </a:graphic>
          </wp:inline>
        </w:drawing>
      </w:r>
    </w:p>
    <w:p w14:paraId="0EDD7698" w14:textId="29E2DFEB" w:rsidR="00EB1BBF" w:rsidRDefault="00EB1BBF">
      <w:pPr>
        <w:pStyle w:val="BodyText"/>
        <w:spacing w:before="198"/>
        <w:rPr>
          <w:lang w:val="en-US"/>
        </w:rPr>
      </w:pPr>
      <w:r>
        <w:rPr>
          <w:lang w:val="en-US"/>
        </w:rPr>
        <w:t xml:space="preserve">Dựa </w:t>
      </w:r>
      <w:r w:rsidR="00AF7C91">
        <w:rPr>
          <w:lang w:val="en-US"/>
        </w:rPr>
        <w:t xml:space="preserve">vào lệnh nslookup, ta viết 1 shell code để phân giải IP dựa trên </w:t>
      </w:r>
      <w:r w:rsidR="00C94950">
        <w:rPr>
          <w:lang w:val="en-US"/>
        </w:rPr>
        <w:t>các subdomain đã phân giải ở bài tập 1 và 2.</w:t>
      </w:r>
    </w:p>
    <w:p w14:paraId="5DFE0503" w14:textId="25AA0EC5" w:rsidR="00C94950" w:rsidRDefault="008F12F0">
      <w:pPr>
        <w:pStyle w:val="BodyText"/>
        <w:spacing w:before="198"/>
        <w:rPr>
          <w:lang w:val="en-US"/>
        </w:rPr>
      </w:pPr>
      <w:r w:rsidRPr="008F12F0">
        <w:rPr>
          <w:noProof/>
          <w:lang w:val="en-US"/>
        </w:rPr>
        <w:drawing>
          <wp:inline distT="0" distB="0" distL="0" distR="0" wp14:anchorId="08054FCC" wp14:editId="009FAD5F">
            <wp:extent cx="6388100" cy="1046480"/>
            <wp:effectExtent l="0" t="0" r="0" b="1270"/>
            <wp:docPr id="77582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26204" name=""/>
                    <pic:cNvPicPr/>
                  </pic:nvPicPr>
                  <pic:blipFill>
                    <a:blip r:embed="rId26"/>
                    <a:stretch>
                      <a:fillRect/>
                    </a:stretch>
                  </pic:blipFill>
                  <pic:spPr>
                    <a:xfrm>
                      <a:off x="0" y="0"/>
                      <a:ext cx="6388100" cy="1046480"/>
                    </a:xfrm>
                    <a:prstGeom prst="rect">
                      <a:avLst/>
                    </a:prstGeom>
                  </pic:spPr>
                </pic:pic>
              </a:graphicData>
            </a:graphic>
          </wp:inline>
        </w:drawing>
      </w:r>
    </w:p>
    <w:p w14:paraId="681A11BC" w14:textId="21ADA79B" w:rsidR="008F12F0" w:rsidRPr="004B339C" w:rsidRDefault="008F12F0">
      <w:pPr>
        <w:pStyle w:val="BodyText"/>
        <w:spacing w:before="198"/>
        <w:rPr>
          <w:b/>
          <w:bCs/>
          <w:u w:val="single"/>
          <w:lang w:val="en-US"/>
        </w:rPr>
      </w:pPr>
      <w:r>
        <w:rPr>
          <w:lang w:val="en-US"/>
        </w:rPr>
        <w:t>Shell code trên thực hiện duyệt qua từng dòng trong file bt1.csv để phân giải</w:t>
      </w:r>
      <w:r w:rsidR="00776F26">
        <w:rPr>
          <w:lang w:val="en-US"/>
        </w:rPr>
        <w:t xml:space="preserve"> địa chỉ IP, sau đó kết quả sẽ được lưu vào file </w:t>
      </w:r>
      <w:r w:rsidR="004B339C" w:rsidRPr="004B339C">
        <w:rPr>
          <w:b/>
          <w:bCs/>
          <w:u w:val="single"/>
          <w:lang w:val="en-US"/>
        </w:rPr>
        <w:t>“</w:t>
      </w:r>
      <w:r w:rsidR="00776F26" w:rsidRPr="004B339C">
        <w:rPr>
          <w:b/>
          <w:bCs/>
          <w:u w:val="single"/>
          <w:lang w:val="en-US"/>
        </w:rPr>
        <w:t>bt3.csv</w:t>
      </w:r>
      <w:r w:rsidR="004B339C" w:rsidRPr="004B339C">
        <w:rPr>
          <w:b/>
          <w:bCs/>
          <w:u w:val="single"/>
          <w:lang w:val="en-US"/>
        </w:rPr>
        <w:t>”</w:t>
      </w:r>
    </w:p>
    <w:p w14:paraId="6DBCEEAF" w14:textId="176DC894" w:rsidR="001074DA" w:rsidRDefault="00D02182">
      <w:pPr>
        <w:pStyle w:val="BodyText"/>
        <w:spacing w:before="198"/>
        <w:rPr>
          <w:lang w:val="en-US"/>
        </w:rPr>
      </w:pPr>
      <w:r w:rsidRPr="00D02182">
        <w:rPr>
          <w:noProof/>
          <w:lang w:val="en-US"/>
        </w:rPr>
        <w:drawing>
          <wp:inline distT="0" distB="0" distL="0" distR="0" wp14:anchorId="69B492C1" wp14:editId="707B2440">
            <wp:extent cx="6388100" cy="4577715"/>
            <wp:effectExtent l="0" t="0" r="0" b="0"/>
            <wp:docPr id="188960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06812" name=""/>
                    <pic:cNvPicPr/>
                  </pic:nvPicPr>
                  <pic:blipFill>
                    <a:blip r:embed="rId27"/>
                    <a:stretch>
                      <a:fillRect/>
                    </a:stretch>
                  </pic:blipFill>
                  <pic:spPr>
                    <a:xfrm>
                      <a:off x="0" y="0"/>
                      <a:ext cx="6388100" cy="4577715"/>
                    </a:xfrm>
                    <a:prstGeom prst="rect">
                      <a:avLst/>
                    </a:prstGeom>
                  </pic:spPr>
                </pic:pic>
              </a:graphicData>
            </a:graphic>
          </wp:inline>
        </w:drawing>
      </w:r>
    </w:p>
    <w:p w14:paraId="6F1EB74E" w14:textId="5FA720F3" w:rsidR="006B0964" w:rsidRDefault="006B0964">
      <w:pPr>
        <w:pStyle w:val="BodyText"/>
        <w:spacing w:before="198"/>
        <w:rPr>
          <w:lang w:val="en-US"/>
        </w:rPr>
      </w:pPr>
      <w:r w:rsidRPr="006B0964">
        <w:rPr>
          <w:noProof/>
          <w:lang w:val="en-US"/>
        </w:rPr>
        <w:lastRenderedPageBreak/>
        <w:drawing>
          <wp:inline distT="0" distB="0" distL="0" distR="0" wp14:anchorId="29A7FC05" wp14:editId="5459FBE6">
            <wp:extent cx="6388100" cy="4826635"/>
            <wp:effectExtent l="0" t="0" r="0" b="0"/>
            <wp:docPr id="131152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24465" name=""/>
                    <pic:cNvPicPr/>
                  </pic:nvPicPr>
                  <pic:blipFill>
                    <a:blip r:embed="rId28"/>
                    <a:stretch>
                      <a:fillRect/>
                    </a:stretch>
                  </pic:blipFill>
                  <pic:spPr>
                    <a:xfrm>
                      <a:off x="0" y="0"/>
                      <a:ext cx="6388100" cy="4826635"/>
                    </a:xfrm>
                    <a:prstGeom prst="rect">
                      <a:avLst/>
                    </a:prstGeom>
                  </pic:spPr>
                </pic:pic>
              </a:graphicData>
            </a:graphic>
          </wp:inline>
        </w:drawing>
      </w:r>
    </w:p>
    <w:p w14:paraId="206DE54D" w14:textId="5C7F4B3A" w:rsidR="00C65525" w:rsidRPr="00BC3CA6" w:rsidRDefault="00E02B14">
      <w:pPr>
        <w:pStyle w:val="BodyText"/>
        <w:spacing w:before="198"/>
        <w:rPr>
          <w:b/>
          <w:bCs/>
          <w:lang w:val="en-US"/>
        </w:rPr>
      </w:pPr>
      <w:r w:rsidRPr="00BC3CA6">
        <w:rPr>
          <w:b/>
          <w:bCs/>
          <w:lang w:val="en-US"/>
        </w:rPr>
        <w:t>b) Tìm kiếm port tương ứng</w:t>
      </w:r>
    </w:p>
    <w:p w14:paraId="79E9F2E4" w14:textId="753B32EC" w:rsidR="00AA6B34" w:rsidRDefault="00AA6B34">
      <w:pPr>
        <w:pStyle w:val="BodyText"/>
        <w:spacing w:before="198"/>
        <w:rPr>
          <w:lang w:val="en-US"/>
        </w:rPr>
      </w:pPr>
      <w:r w:rsidRPr="00AA6B34">
        <w:rPr>
          <w:b/>
          <w:bCs/>
          <w:color w:val="FF0000"/>
          <w:lang w:val="en-US"/>
        </w:rPr>
        <w:t>Chậm lại và suy nghĩ 4</w:t>
      </w:r>
      <w:r w:rsidRPr="00AA6B34">
        <w:rPr>
          <w:lang w:val="en-US"/>
        </w:rPr>
        <w:t xml:space="preserve">: Các công cụ scan port hiện nay có thể sử dụng là gì? </w:t>
      </w:r>
    </w:p>
    <w:p w14:paraId="33EF5FE5" w14:textId="4B3CAD39" w:rsidR="00E02B14" w:rsidRDefault="00AA6B34">
      <w:pPr>
        <w:pStyle w:val="BodyText"/>
        <w:spacing w:before="198"/>
        <w:rPr>
          <w:lang w:val="en-US"/>
        </w:rPr>
      </w:pPr>
      <w:r w:rsidRPr="00AA6B34">
        <w:rPr>
          <w:b/>
          <w:bCs/>
          <w:color w:val="FF0000"/>
          <w:lang w:val="en-US"/>
        </w:rPr>
        <w:t>Bài tập 4</w:t>
      </w:r>
      <w:r w:rsidRPr="00AA6B34">
        <w:rPr>
          <w:lang w:val="en-US"/>
        </w:rPr>
        <w:t>: Thực hiện scan 1000 port phổ biến trên các danh sách IP tìm được của *.rmit.edu.vn. Báo cáo kết quả tìm được trong file csv. Danh sách 1000 port tại</w:t>
      </w:r>
      <w:r>
        <w:rPr>
          <w:lang w:val="en-US"/>
        </w:rPr>
        <w:t xml:space="preserve"> </w:t>
      </w:r>
      <w:hyperlink r:id="rId29" w:history="1">
        <w:r w:rsidRPr="00714AF3">
          <w:rPr>
            <w:rStyle w:val="Hyperlink"/>
            <w:lang w:val="en-US"/>
          </w:rPr>
          <w:t>https://raw.githubusercontent.com/HeckerBirb/top nmap-ports-csv/master/top-1000-most-popular-tcp-ports-nmap-sorted.csv</w:t>
        </w:r>
      </w:hyperlink>
    </w:p>
    <w:p w14:paraId="50EC687C" w14:textId="34616EDF" w:rsidR="00AA6B34" w:rsidRDefault="00892B76">
      <w:pPr>
        <w:pStyle w:val="BodyText"/>
        <w:spacing w:before="198"/>
        <w:rPr>
          <w:lang w:val="en-US"/>
        </w:rPr>
      </w:pPr>
      <w:r>
        <w:rPr>
          <w:lang w:val="en-US"/>
        </w:rPr>
        <w:t xml:space="preserve">Một số công cụ scan port phổ biến hiện nay có thể kể đến như: </w:t>
      </w:r>
      <w:r w:rsidR="00A31284">
        <w:rPr>
          <w:lang w:val="en-US"/>
        </w:rPr>
        <w:t xml:space="preserve">Nmap, Nessus, </w:t>
      </w:r>
      <w:r w:rsidR="0007057C">
        <w:rPr>
          <w:lang w:val="en-US"/>
        </w:rPr>
        <w:t>Unicornscan</w:t>
      </w:r>
    </w:p>
    <w:p w14:paraId="761219AC" w14:textId="7F5435BE" w:rsidR="0007057C" w:rsidRDefault="0007057C">
      <w:pPr>
        <w:pStyle w:val="BodyText"/>
        <w:spacing w:before="198"/>
        <w:rPr>
          <w:lang w:val="en-US"/>
        </w:rPr>
      </w:pPr>
      <w:r>
        <w:rPr>
          <w:lang w:val="en-US"/>
        </w:rPr>
        <w:t>Ở bài tập này, ta sử dụng công cụ Nmap để tiến hành scan port</w:t>
      </w:r>
      <w:r w:rsidR="00D51DC0">
        <w:rPr>
          <w:lang w:val="en-US"/>
        </w:rPr>
        <w:t xml:space="preserve">. Lấy ví dụ </w:t>
      </w:r>
      <w:r w:rsidR="00566C7D">
        <w:rPr>
          <w:lang w:val="en-US"/>
        </w:rPr>
        <w:t xml:space="preserve">scan </w:t>
      </w:r>
      <w:r w:rsidR="00D51DC0">
        <w:rPr>
          <w:lang w:val="en-US"/>
        </w:rPr>
        <w:t>1 subdomain: design.rmit.edu.vn</w:t>
      </w:r>
    </w:p>
    <w:p w14:paraId="7E569E5B" w14:textId="4C8A3EEF" w:rsidR="00D51DC0" w:rsidRDefault="00566C7D">
      <w:pPr>
        <w:pStyle w:val="BodyText"/>
        <w:spacing w:before="198"/>
        <w:rPr>
          <w:lang w:val="en-US"/>
        </w:rPr>
      </w:pPr>
      <w:r w:rsidRPr="00566C7D">
        <w:rPr>
          <w:noProof/>
          <w:lang w:val="en-US"/>
        </w:rPr>
        <w:drawing>
          <wp:inline distT="0" distB="0" distL="0" distR="0" wp14:anchorId="6E9D37B4" wp14:editId="768C842B">
            <wp:extent cx="6388100" cy="1535430"/>
            <wp:effectExtent l="0" t="0" r="0" b="7620"/>
            <wp:docPr id="2005034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34333" name=""/>
                    <pic:cNvPicPr/>
                  </pic:nvPicPr>
                  <pic:blipFill>
                    <a:blip r:embed="rId30"/>
                    <a:stretch>
                      <a:fillRect/>
                    </a:stretch>
                  </pic:blipFill>
                  <pic:spPr>
                    <a:xfrm>
                      <a:off x="0" y="0"/>
                      <a:ext cx="6388100" cy="1535430"/>
                    </a:xfrm>
                    <a:prstGeom prst="rect">
                      <a:avLst/>
                    </a:prstGeom>
                  </pic:spPr>
                </pic:pic>
              </a:graphicData>
            </a:graphic>
          </wp:inline>
        </w:drawing>
      </w:r>
    </w:p>
    <w:p w14:paraId="46A8D5F4" w14:textId="6A9FB97B" w:rsidR="00C14502" w:rsidRDefault="007E1467">
      <w:pPr>
        <w:pStyle w:val="BodyText"/>
        <w:spacing w:before="198"/>
        <w:rPr>
          <w:lang w:val="en-US"/>
        </w:rPr>
      </w:pPr>
      <w:r>
        <w:rPr>
          <w:lang w:val="en-US"/>
        </w:rPr>
        <w:t>Ta viết 1 script python như sau để tiến hành scan 1000 port phổ biến nhất</w:t>
      </w:r>
    </w:p>
    <w:p w14:paraId="47F9C383" w14:textId="77777777" w:rsidR="007E1467" w:rsidRDefault="007E1467">
      <w:pPr>
        <w:pStyle w:val="BodyText"/>
        <w:spacing w:before="198"/>
        <w:rPr>
          <w:lang w:val="en-US"/>
        </w:rPr>
      </w:pPr>
    </w:p>
    <w:p w14:paraId="2AC793F5" w14:textId="77777777" w:rsidR="007E1467" w:rsidRDefault="007E1467">
      <w:pPr>
        <w:pStyle w:val="BodyText"/>
        <w:spacing w:before="198"/>
        <w:rPr>
          <w:lang w:val="en-US"/>
        </w:rPr>
      </w:pPr>
    </w:p>
    <w:p w14:paraId="262EE63F" w14:textId="235F88C0" w:rsidR="007E1467" w:rsidRDefault="0094033E">
      <w:pPr>
        <w:pStyle w:val="BodyText"/>
        <w:spacing w:before="198"/>
        <w:rPr>
          <w:lang w:val="en-US"/>
        </w:rPr>
      </w:pPr>
      <w:r w:rsidRPr="0094033E">
        <w:rPr>
          <w:lang w:val="en-US"/>
        </w:rPr>
        <w:drawing>
          <wp:inline distT="0" distB="0" distL="0" distR="0" wp14:anchorId="230DFB01" wp14:editId="652D1A4E">
            <wp:extent cx="6388100" cy="3855720"/>
            <wp:effectExtent l="0" t="0" r="0" b="0"/>
            <wp:docPr id="208959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97192" name=""/>
                    <pic:cNvPicPr/>
                  </pic:nvPicPr>
                  <pic:blipFill>
                    <a:blip r:embed="rId31"/>
                    <a:stretch>
                      <a:fillRect/>
                    </a:stretch>
                  </pic:blipFill>
                  <pic:spPr>
                    <a:xfrm>
                      <a:off x="0" y="0"/>
                      <a:ext cx="6388100" cy="3855720"/>
                    </a:xfrm>
                    <a:prstGeom prst="rect">
                      <a:avLst/>
                    </a:prstGeom>
                  </pic:spPr>
                </pic:pic>
              </a:graphicData>
            </a:graphic>
          </wp:inline>
        </w:drawing>
      </w:r>
    </w:p>
    <w:p w14:paraId="3F1A0236" w14:textId="2BA0B8A0" w:rsidR="0094033E" w:rsidRDefault="0094033E">
      <w:pPr>
        <w:pStyle w:val="BodyText"/>
        <w:spacing w:before="198"/>
        <w:rPr>
          <w:lang w:val="en-US"/>
        </w:rPr>
      </w:pPr>
      <w:r>
        <w:rPr>
          <w:lang w:val="en-US"/>
        </w:rPr>
        <w:t xml:space="preserve">Trong đó, file </w:t>
      </w:r>
      <w:r w:rsidRPr="00ED07E1">
        <w:rPr>
          <w:b/>
          <w:bCs/>
          <w:u w:val="single"/>
          <w:lang w:val="en-US"/>
        </w:rPr>
        <w:t>“IP_resolved</w:t>
      </w:r>
      <w:r w:rsidR="00ED07E1" w:rsidRPr="00ED07E1">
        <w:rPr>
          <w:b/>
          <w:bCs/>
          <w:u w:val="single"/>
          <w:lang w:val="en-US"/>
        </w:rPr>
        <w:t>.csv</w:t>
      </w:r>
      <w:r w:rsidRPr="00ED07E1">
        <w:rPr>
          <w:b/>
          <w:bCs/>
          <w:u w:val="single"/>
          <w:lang w:val="en-US"/>
        </w:rPr>
        <w:t>”</w:t>
      </w:r>
      <w:r>
        <w:rPr>
          <w:lang w:val="en-US"/>
        </w:rPr>
        <w:t xml:space="preserve"> chứa địa chỉ IP của các subdomain, </w:t>
      </w:r>
      <w:r w:rsidR="008A0B04">
        <w:rPr>
          <w:lang w:val="en-US"/>
        </w:rPr>
        <w:t>“</w:t>
      </w:r>
      <w:r w:rsidR="008A0B04" w:rsidRPr="008A0B04">
        <w:rPr>
          <w:lang w:val="en-US"/>
        </w:rPr>
        <w:t>top-1000-most-popular-tcp-ports-nmap-sorted.csv</w:t>
      </w:r>
      <w:r w:rsidR="008A0B04">
        <w:rPr>
          <w:lang w:val="en-US"/>
        </w:rPr>
        <w:t xml:space="preserve">” chứa 1000 port phổ </w:t>
      </w:r>
      <w:r w:rsidR="002428DB">
        <w:rPr>
          <w:lang w:val="en-US"/>
        </w:rPr>
        <w:t>biến. Kết quả scan sẽ được lưu vào file bt4.csv</w:t>
      </w:r>
    </w:p>
    <w:p w14:paraId="22BBA363" w14:textId="409D555C" w:rsidR="00F33064" w:rsidRDefault="0025461B">
      <w:pPr>
        <w:pStyle w:val="BodyText"/>
        <w:spacing w:before="198"/>
        <w:rPr>
          <w:lang w:val="en-US"/>
        </w:rPr>
      </w:pPr>
      <w:r w:rsidRPr="0025461B">
        <w:rPr>
          <w:lang w:val="en-US"/>
        </w:rPr>
        <w:drawing>
          <wp:inline distT="0" distB="0" distL="0" distR="0" wp14:anchorId="6EE089F4" wp14:editId="41040239">
            <wp:extent cx="6388100" cy="339725"/>
            <wp:effectExtent l="0" t="0" r="0" b="3175"/>
            <wp:docPr id="203207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0886" name=""/>
                    <pic:cNvPicPr/>
                  </pic:nvPicPr>
                  <pic:blipFill>
                    <a:blip r:embed="rId32"/>
                    <a:stretch>
                      <a:fillRect/>
                    </a:stretch>
                  </pic:blipFill>
                  <pic:spPr>
                    <a:xfrm>
                      <a:off x="0" y="0"/>
                      <a:ext cx="6388100" cy="339725"/>
                    </a:xfrm>
                    <a:prstGeom prst="rect">
                      <a:avLst/>
                    </a:prstGeom>
                  </pic:spPr>
                </pic:pic>
              </a:graphicData>
            </a:graphic>
          </wp:inline>
        </w:drawing>
      </w:r>
    </w:p>
    <w:p w14:paraId="1D701D45" w14:textId="7043A7BE" w:rsidR="0025461B" w:rsidRDefault="008C66F7">
      <w:pPr>
        <w:pStyle w:val="BodyText"/>
        <w:spacing w:before="198"/>
        <w:rPr>
          <w:lang w:val="en-US"/>
        </w:rPr>
      </w:pPr>
      <w:r w:rsidRPr="008C66F7">
        <w:rPr>
          <w:lang w:val="en-US"/>
        </w:rPr>
        <w:lastRenderedPageBreak/>
        <w:drawing>
          <wp:inline distT="0" distB="0" distL="0" distR="0" wp14:anchorId="6E8709B3" wp14:editId="17A52185">
            <wp:extent cx="6388100" cy="3861435"/>
            <wp:effectExtent l="0" t="0" r="0" b="5715"/>
            <wp:docPr id="11656689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68922" name="Picture 1" descr="A screen shot of a computer&#10;&#10;Description automatically generated"/>
                    <pic:cNvPicPr/>
                  </pic:nvPicPr>
                  <pic:blipFill>
                    <a:blip r:embed="rId33"/>
                    <a:stretch>
                      <a:fillRect/>
                    </a:stretch>
                  </pic:blipFill>
                  <pic:spPr>
                    <a:xfrm>
                      <a:off x="0" y="0"/>
                      <a:ext cx="6388100" cy="3861435"/>
                    </a:xfrm>
                    <a:prstGeom prst="rect">
                      <a:avLst/>
                    </a:prstGeom>
                  </pic:spPr>
                </pic:pic>
              </a:graphicData>
            </a:graphic>
          </wp:inline>
        </w:drawing>
      </w:r>
    </w:p>
    <w:p w14:paraId="1045E3F4" w14:textId="55BE08A6" w:rsidR="004D4CC7" w:rsidRDefault="004D4CC7">
      <w:pPr>
        <w:pStyle w:val="BodyText"/>
        <w:spacing w:before="198"/>
        <w:rPr>
          <w:b/>
          <w:bCs/>
          <w:lang w:val="en-US"/>
        </w:rPr>
      </w:pPr>
      <w:r w:rsidRPr="004D4CC7">
        <w:rPr>
          <w:b/>
          <w:bCs/>
          <w:lang w:val="en-US"/>
        </w:rPr>
        <w:t>3. Truy tìm thông tin của website</w:t>
      </w:r>
    </w:p>
    <w:p w14:paraId="07A509A9" w14:textId="2E31AF9F" w:rsidR="004D4CC7" w:rsidRPr="00692B97" w:rsidRDefault="00692B97">
      <w:pPr>
        <w:pStyle w:val="BodyText"/>
        <w:spacing w:before="198"/>
        <w:rPr>
          <w:b/>
          <w:bCs/>
          <w:lang w:val="en-US"/>
        </w:rPr>
      </w:pPr>
      <w:r w:rsidRPr="00692B97">
        <w:rPr>
          <w:b/>
          <w:bCs/>
        </w:rPr>
        <w:t>a) Tìm kiếm thông qua Internet Archive</w:t>
      </w:r>
    </w:p>
    <w:p w14:paraId="36F1F424" w14:textId="6494933E" w:rsidR="006B0964" w:rsidRDefault="00692B97">
      <w:pPr>
        <w:pStyle w:val="BodyText"/>
        <w:spacing w:before="198"/>
        <w:rPr>
          <w:lang w:val="en-US"/>
        </w:rPr>
      </w:pPr>
      <w:r w:rsidRPr="00692B97">
        <w:rPr>
          <w:b/>
          <w:bCs/>
          <w:color w:val="FF0000"/>
        </w:rPr>
        <w:t>Bài tập 5</w:t>
      </w:r>
      <w:r>
        <w:t>: Sử dụng https://web.archive.org/ tìm kiếm và ghi nhận lại dữ liệu quá khứ các tên miền phụ không còn tồn tại hiện nay của *.rmit.edu.vn.</w:t>
      </w:r>
    </w:p>
    <w:p w14:paraId="5D53CB64" w14:textId="65E5C211" w:rsidR="00692B97" w:rsidRDefault="00E409FF">
      <w:pPr>
        <w:pStyle w:val="BodyText"/>
        <w:spacing w:before="198"/>
        <w:rPr>
          <w:lang w:val="en-US"/>
        </w:rPr>
      </w:pPr>
      <w:r>
        <w:rPr>
          <w:lang w:val="en-US"/>
        </w:rPr>
        <w:t>Ta tiến hành tìm kiếm</w:t>
      </w:r>
      <w:r w:rsidR="009C0A0A">
        <w:rPr>
          <w:lang w:val="en-US"/>
        </w:rPr>
        <w:t xml:space="preserve"> và ghi nhận</w:t>
      </w:r>
      <w:r>
        <w:rPr>
          <w:lang w:val="en-US"/>
        </w:rPr>
        <w:t xml:space="preserve"> 3 subdomain của </w:t>
      </w:r>
      <w:r w:rsidR="002E4D0A">
        <w:rPr>
          <w:lang w:val="en-US"/>
        </w:rPr>
        <w:t xml:space="preserve">rmit.edu.vn. Bao gồm: design.rmit.edu.vn, </w:t>
      </w:r>
      <w:r w:rsidR="009C0A0A">
        <w:rPr>
          <w:lang w:val="en-US"/>
        </w:rPr>
        <w:t>e</w:t>
      </w:r>
      <w:r w:rsidR="00047519">
        <w:rPr>
          <w:lang w:val="en-US"/>
        </w:rPr>
        <w:t>tal</w:t>
      </w:r>
      <w:r w:rsidR="009C0A0A">
        <w:rPr>
          <w:lang w:val="en-US"/>
        </w:rPr>
        <w:t>.</w:t>
      </w:r>
      <w:r w:rsidR="009C0A0A" w:rsidRPr="009C0A0A">
        <w:rPr>
          <w:lang w:val="en-US"/>
        </w:rPr>
        <w:t xml:space="preserve"> </w:t>
      </w:r>
      <w:r w:rsidR="009C0A0A">
        <w:rPr>
          <w:lang w:val="en-US"/>
        </w:rPr>
        <w:t>rmit.edu.vn, rptc.</w:t>
      </w:r>
      <w:r w:rsidR="009C0A0A" w:rsidRPr="009C0A0A">
        <w:rPr>
          <w:lang w:val="en-US"/>
        </w:rPr>
        <w:t xml:space="preserve"> </w:t>
      </w:r>
      <w:ins w:id="0" w:author="Microsoft Word" w:date="2024-04-11T18:56:00Z">
        <w:r w:rsidR="00047519">
          <w:rPr>
            <w:lang w:val="en-US"/>
          </w:rPr>
          <w:t>alumninetwork</w:t>
        </w:r>
        <w:r w:rsidR="009C0A0A">
          <w:rPr>
            <w:lang w:val="en-US"/>
          </w:rPr>
          <w:t>.</w:t>
        </w:r>
      </w:ins>
      <w:r w:rsidR="009C0A0A">
        <w:rPr>
          <w:lang w:val="en-US"/>
        </w:rPr>
        <w:t>rmit.edu.vn</w:t>
      </w:r>
    </w:p>
    <w:p w14:paraId="2A021E30" w14:textId="142EFC99" w:rsidR="00265CBA" w:rsidRDefault="00265CBA">
      <w:pPr>
        <w:pStyle w:val="BodyText"/>
        <w:spacing w:before="198"/>
        <w:rPr>
          <w:lang w:val="en-US"/>
        </w:rPr>
      </w:pPr>
      <w:r w:rsidRPr="00265CBA">
        <w:rPr>
          <w:noProof/>
          <w:lang w:val="en-US"/>
        </w:rPr>
        <w:drawing>
          <wp:inline distT="0" distB="0" distL="0" distR="0" wp14:anchorId="699D37FF" wp14:editId="6FE1F4D1">
            <wp:extent cx="6388100" cy="3603625"/>
            <wp:effectExtent l="0" t="0" r="0" b="0"/>
            <wp:docPr id="123661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15559" name=""/>
                    <pic:cNvPicPr/>
                  </pic:nvPicPr>
                  <pic:blipFill>
                    <a:blip r:embed="rId34"/>
                    <a:stretch>
                      <a:fillRect/>
                    </a:stretch>
                  </pic:blipFill>
                  <pic:spPr>
                    <a:xfrm>
                      <a:off x="0" y="0"/>
                      <a:ext cx="6388100" cy="3603625"/>
                    </a:xfrm>
                    <a:prstGeom prst="rect">
                      <a:avLst/>
                    </a:prstGeom>
                  </pic:spPr>
                </pic:pic>
              </a:graphicData>
            </a:graphic>
          </wp:inline>
        </w:drawing>
      </w:r>
    </w:p>
    <w:p w14:paraId="3F693543" w14:textId="018FBD56" w:rsidR="00265CBA" w:rsidRDefault="002374C2">
      <w:pPr>
        <w:pStyle w:val="BodyText"/>
        <w:spacing w:before="198"/>
        <w:rPr>
          <w:lang w:val="en-US"/>
        </w:rPr>
      </w:pPr>
      <w:r w:rsidRPr="002374C2">
        <w:rPr>
          <w:noProof/>
          <w:lang w:val="en-US"/>
        </w:rPr>
        <w:lastRenderedPageBreak/>
        <w:drawing>
          <wp:inline distT="0" distB="0" distL="0" distR="0" wp14:anchorId="025F3F92" wp14:editId="043EB324">
            <wp:extent cx="6388100" cy="554355"/>
            <wp:effectExtent l="0" t="0" r="0" b="0"/>
            <wp:docPr id="790311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11303" name=""/>
                    <pic:cNvPicPr/>
                  </pic:nvPicPr>
                  <pic:blipFill>
                    <a:blip r:embed="rId35"/>
                    <a:stretch>
                      <a:fillRect/>
                    </a:stretch>
                  </pic:blipFill>
                  <pic:spPr>
                    <a:xfrm>
                      <a:off x="0" y="0"/>
                      <a:ext cx="6388100" cy="554355"/>
                    </a:xfrm>
                    <a:prstGeom prst="rect">
                      <a:avLst/>
                    </a:prstGeom>
                  </pic:spPr>
                </pic:pic>
              </a:graphicData>
            </a:graphic>
          </wp:inline>
        </w:drawing>
      </w:r>
    </w:p>
    <w:p w14:paraId="4B646ABE" w14:textId="4EF8EEAB" w:rsidR="002374C2" w:rsidRDefault="00561CF8">
      <w:pPr>
        <w:pStyle w:val="BodyText"/>
        <w:spacing w:before="198"/>
        <w:rPr>
          <w:lang w:val="en-US"/>
        </w:rPr>
      </w:pPr>
      <w:r w:rsidRPr="00561CF8">
        <w:rPr>
          <w:noProof/>
          <w:lang w:val="en-US"/>
        </w:rPr>
        <w:drawing>
          <wp:inline distT="0" distB="0" distL="0" distR="0" wp14:anchorId="3EE9083D" wp14:editId="16E0F257">
            <wp:extent cx="6388100" cy="3648710"/>
            <wp:effectExtent l="0" t="0" r="0" b="8890"/>
            <wp:docPr id="160613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3575" name=""/>
                    <pic:cNvPicPr/>
                  </pic:nvPicPr>
                  <pic:blipFill>
                    <a:blip r:embed="rId36"/>
                    <a:stretch>
                      <a:fillRect/>
                    </a:stretch>
                  </pic:blipFill>
                  <pic:spPr>
                    <a:xfrm>
                      <a:off x="0" y="0"/>
                      <a:ext cx="6388100" cy="3648710"/>
                    </a:xfrm>
                    <a:prstGeom prst="rect">
                      <a:avLst/>
                    </a:prstGeom>
                  </pic:spPr>
                </pic:pic>
              </a:graphicData>
            </a:graphic>
          </wp:inline>
        </w:drawing>
      </w:r>
    </w:p>
    <w:p w14:paraId="68A542AF" w14:textId="77777777" w:rsidR="009C0A0A" w:rsidRDefault="009C0A0A">
      <w:pPr>
        <w:pStyle w:val="BodyText"/>
        <w:spacing w:before="198"/>
        <w:rPr>
          <w:lang w:val="en-US"/>
        </w:rPr>
      </w:pPr>
    </w:p>
    <w:p w14:paraId="301E92F7" w14:textId="6096017E" w:rsidR="00692B97" w:rsidRDefault="00B53B37">
      <w:pPr>
        <w:pStyle w:val="BodyText"/>
        <w:spacing w:before="198"/>
        <w:rPr>
          <w:b/>
          <w:bCs/>
          <w:lang w:val="en-US"/>
        </w:rPr>
      </w:pPr>
      <w:r w:rsidRPr="00B53B37">
        <w:rPr>
          <w:b/>
          <w:bCs/>
          <w:lang w:val="en-US"/>
        </w:rPr>
        <w:t>b) Tìm kiếm thông qua google dork</w:t>
      </w:r>
    </w:p>
    <w:p w14:paraId="6E025F34" w14:textId="2F521D3E" w:rsidR="008407BA" w:rsidRDefault="008407BA">
      <w:pPr>
        <w:pStyle w:val="BodyText"/>
        <w:spacing w:before="198"/>
        <w:rPr>
          <w:lang w:val="en-US"/>
        </w:rPr>
      </w:pPr>
      <w:r w:rsidRPr="008407BA">
        <w:rPr>
          <w:b/>
          <w:bCs/>
          <w:color w:val="FF0000"/>
        </w:rPr>
        <w:t>Bài tập 6</w:t>
      </w:r>
      <w:r>
        <w:t>: Tìm kiếm các tập tin pdf, excel, word, trên *.rmit.edu.vn.</w:t>
      </w:r>
    </w:p>
    <w:p w14:paraId="272204F5" w14:textId="081E3619" w:rsidR="005A4E54" w:rsidRDefault="00EB165D">
      <w:pPr>
        <w:pStyle w:val="BodyText"/>
        <w:spacing w:before="198"/>
        <w:rPr>
          <w:lang w:val="en-US"/>
        </w:rPr>
      </w:pPr>
      <w:r>
        <w:rPr>
          <w:lang w:val="en-US"/>
        </w:rPr>
        <w:t xml:space="preserve">Ta sử dụng cú pháp: </w:t>
      </w:r>
      <w:r w:rsidR="00F96CF2" w:rsidRPr="00F96CF2">
        <w:rPr>
          <w:b/>
          <w:bCs/>
          <w:lang w:val="en-US"/>
        </w:rPr>
        <w:t>site:*.rmit.edu.vn filetype:pdf</w:t>
      </w:r>
      <w:r w:rsidR="00D4105D">
        <w:rPr>
          <w:b/>
          <w:bCs/>
          <w:lang w:val="en-US"/>
        </w:rPr>
        <w:t xml:space="preserve"> </w:t>
      </w:r>
      <w:r w:rsidR="00586347">
        <w:rPr>
          <w:lang w:val="en-US"/>
        </w:rPr>
        <w:t>để tìm kiếm cá</w:t>
      </w:r>
      <w:r w:rsidR="0095494D">
        <w:rPr>
          <w:lang w:val="en-US"/>
        </w:rPr>
        <w:t>c</w:t>
      </w:r>
      <w:r w:rsidR="00586347">
        <w:rPr>
          <w:lang w:val="en-US"/>
        </w:rPr>
        <w:t xml:space="preserve"> file pdf </w:t>
      </w:r>
    </w:p>
    <w:p w14:paraId="554305F5" w14:textId="36F8F7C7" w:rsidR="00586347" w:rsidRDefault="00586347">
      <w:pPr>
        <w:pStyle w:val="BodyText"/>
        <w:spacing w:before="198"/>
        <w:rPr>
          <w:lang w:val="en-US"/>
        </w:rPr>
      </w:pPr>
      <w:r>
        <w:rPr>
          <w:noProof/>
        </w:rPr>
        <w:lastRenderedPageBreak/>
        <w:drawing>
          <wp:inline distT="0" distB="0" distL="0" distR="0" wp14:anchorId="08464D96" wp14:editId="5F80DA4D">
            <wp:extent cx="6388100" cy="3646805"/>
            <wp:effectExtent l="0" t="0" r="0" b="0"/>
            <wp:docPr id="158248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86795" name=""/>
                    <pic:cNvPicPr/>
                  </pic:nvPicPr>
                  <pic:blipFill>
                    <a:blip r:embed="rId37"/>
                    <a:stretch>
                      <a:fillRect/>
                    </a:stretch>
                  </pic:blipFill>
                  <pic:spPr>
                    <a:xfrm>
                      <a:off x="0" y="0"/>
                      <a:ext cx="6388100" cy="3646805"/>
                    </a:xfrm>
                    <a:prstGeom prst="rect">
                      <a:avLst/>
                    </a:prstGeom>
                  </pic:spPr>
                </pic:pic>
              </a:graphicData>
            </a:graphic>
          </wp:inline>
        </w:drawing>
      </w:r>
    </w:p>
    <w:p w14:paraId="0484C935" w14:textId="1CCC2EFD" w:rsidR="0095494D" w:rsidRDefault="0095494D" w:rsidP="0095494D">
      <w:pPr>
        <w:pStyle w:val="BodyText"/>
        <w:spacing w:before="198"/>
        <w:rPr>
          <w:lang w:val="en-US"/>
        </w:rPr>
      </w:pPr>
      <w:r>
        <w:rPr>
          <w:lang w:val="en-US"/>
        </w:rPr>
        <w:t xml:space="preserve">Ta sử dụng cú pháp: </w:t>
      </w:r>
      <w:r w:rsidR="00F9686F" w:rsidRPr="00F9686F">
        <w:rPr>
          <w:b/>
          <w:bCs/>
          <w:lang w:val="en-US"/>
        </w:rPr>
        <w:t>site:*.rmit.edu.vn filetype:xls OR filetype:xlsx</w:t>
      </w:r>
      <w:r w:rsidR="00F9686F" w:rsidRPr="00F9686F">
        <w:rPr>
          <w:b/>
          <w:bCs/>
          <w:lang w:val="en-US"/>
        </w:rPr>
        <w:t xml:space="preserve"> </w:t>
      </w:r>
      <w:r>
        <w:rPr>
          <w:lang w:val="en-US"/>
        </w:rPr>
        <w:t>để tìm kiếm cá</w:t>
      </w:r>
      <w:r>
        <w:rPr>
          <w:lang w:val="en-US"/>
        </w:rPr>
        <w:t>c</w:t>
      </w:r>
      <w:r>
        <w:rPr>
          <w:lang w:val="en-US"/>
        </w:rPr>
        <w:t xml:space="preserve"> file </w:t>
      </w:r>
      <w:r>
        <w:rPr>
          <w:lang w:val="en-US"/>
        </w:rPr>
        <w:t>excel</w:t>
      </w:r>
    </w:p>
    <w:p w14:paraId="2FAD8520" w14:textId="41CD389F" w:rsidR="00F9686F" w:rsidRDefault="00F9686F" w:rsidP="0095494D">
      <w:pPr>
        <w:pStyle w:val="BodyText"/>
        <w:spacing w:before="198"/>
        <w:rPr>
          <w:lang w:val="en-US"/>
        </w:rPr>
      </w:pPr>
      <w:r>
        <w:rPr>
          <w:noProof/>
        </w:rPr>
        <w:drawing>
          <wp:inline distT="0" distB="0" distL="0" distR="0" wp14:anchorId="79021269" wp14:editId="45A50E81">
            <wp:extent cx="6388100" cy="2503805"/>
            <wp:effectExtent l="0" t="0" r="0" b="0"/>
            <wp:docPr id="89545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5270" name="Picture 1" descr="A screenshot of a computer&#10;&#10;Description automatically generated"/>
                    <pic:cNvPicPr/>
                  </pic:nvPicPr>
                  <pic:blipFill>
                    <a:blip r:embed="rId38"/>
                    <a:stretch>
                      <a:fillRect/>
                    </a:stretch>
                  </pic:blipFill>
                  <pic:spPr>
                    <a:xfrm>
                      <a:off x="0" y="0"/>
                      <a:ext cx="6388100" cy="2503805"/>
                    </a:xfrm>
                    <a:prstGeom prst="rect">
                      <a:avLst/>
                    </a:prstGeom>
                  </pic:spPr>
                </pic:pic>
              </a:graphicData>
            </a:graphic>
          </wp:inline>
        </w:drawing>
      </w:r>
    </w:p>
    <w:p w14:paraId="4F4F16D4" w14:textId="0EA88B93" w:rsidR="00964ECA" w:rsidRDefault="00964ECA" w:rsidP="00964ECA">
      <w:pPr>
        <w:pStyle w:val="BodyText"/>
        <w:spacing w:before="198"/>
        <w:rPr>
          <w:lang w:val="en-US"/>
        </w:rPr>
      </w:pPr>
      <w:r>
        <w:t>Ta sử dụng cú pháp:</w:t>
      </w:r>
      <w:r>
        <w:rPr>
          <w:lang w:val="en-US"/>
        </w:rPr>
        <w:t xml:space="preserve"> </w:t>
      </w:r>
      <w:r w:rsidRPr="00964ECA">
        <w:rPr>
          <w:b/>
          <w:bCs/>
          <w:lang w:val="en-US"/>
        </w:rPr>
        <w:t>site:*.rmit.edu.vn filetype:doc OR filetype:docx</w:t>
      </w:r>
      <w:r>
        <w:rPr>
          <w:b/>
          <w:bCs/>
        </w:rPr>
        <w:t xml:space="preserve"> </w:t>
      </w:r>
      <w:r>
        <w:t xml:space="preserve">để tìm kiếm cái file </w:t>
      </w:r>
      <w:r>
        <w:rPr>
          <w:lang w:val="en-US"/>
        </w:rPr>
        <w:t>word</w:t>
      </w:r>
      <w:r>
        <w:t xml:space="preserve"> </w:t>
      </w:r>
    </w:p>
    <w:p w14:paraId="3AA88765" w14:textId="0D83C329" w:rsidR="00F9686F" w:rsidRDefault="00964ECA" w:rsidP="0095494D">
      <w:pPr>
        <w:pStyle w:val="BodyText"/>
        <w:spacing w:before="198"/>
        <w:rPr>
          <w:lang w:val="en-US"/>
        </w:rPr>
      </w:pPr>
      <w:r>
        <w:rPr>
          <w:noProof/>
        </w:rPr>
        <w:lastRenderedPageBreak/>
        <w:drawing>
          <wp:inline distT="0" distB="0" distL="0" distR="0" wp14:anchorId="12E2C3E7" wp14:editId="1584E248">
            <wp:extent cx="6388100" cy="2825750"/>
            <wp:effectExtent l="0" t="0" r="0" b="0"/>
            <wp:docPr id="1177145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45644" name="Picture 1" descr="A screenshot of a computer&#10;&#10;Description automatically generated"/>
                    <pic:cNvPicPr/>
                  </pic:nvPicPr>
                  <pic:blipFill>
                    <a:blip r:embed="rId39"/>
                    <a:stretch>
                      <a:fillRect/>
                    </a:stretch>
                  </pic:blipFill>
                  <pic:spPr>
                    <a:xfrm>
                      <a:off x="0" y="0"/>
                      <a:ext cx="6388100" cy="2825750"/>
                    </a:xfrm>
                    <a:prstGeom prst="rect">
                      <a:avLst/>
                    </a:prstGeom>
                  </pic:spPr>
                </pic:pic>
              </a:graphicData>
            </a:graphic>
          </wp:inline>
        </w:drawing>
      </w:r>
    </w:p>
    <w:p w14:paraId="57AB7DA5" w14:textId="5C5B466F" w:rsidR="00586347" w:rsidRPr="00586347" w:rsidRDefault="00586347">
      <w:pPr>
        <w:pStyle w:val="BodyText"/>
        <w:spacing w:before="198"/>
        <w:rPr>
          <w:lang w:val="en-US"/>
        </w:rPr>
      </w:pPr>
    </w:p>
    <w:p w14:paraId="08EE42AC" w14:textId="77777777" w:rsidR="007F01F9" w:rsidRPr="007F01F9" w:rsidRDefault="007F01F9">
      <w:pPr>
        <w:pStyle w:val="BodyText"/>
        <w:spacing w:before="198"/>
        <w:rPr>
          <w:lang w:val="en-US"/>
        </w:rPr>
      </w:pPr>
    </w:p>
    <w:p w14:paraId="071093DE" w14:textId="7D73B45D" w:rsidR="008407BA" w:rsidRDefault="001C3A4C">
      <w:pPr>
        <w:pStyle w:val="BodyText"/>
        <w:spacing w:before="198"/>
        <w:rPr>
          <w:b/>
          <w:bCs/>
          <w:lang w:val="en-US"/>
        </w:rPr>
      </w:pPr>
      <w:r w:rsidRPr="001C3A4C">
        <w:rPr>
          <w:b/>
          <w:bCs/>
          <w:lang w:val="en-US"/>
        </w:rPr>
        <w:t>c) Tìm kiếm thông qua github</w:t>
      </w:r>
    </w:p>
    <w:p w14:paraId="2B8DDE85" w14:textId="4A2BE9D1" w:rsidR="001C3A4C" w:rsidRDefault="007F01F9">
      <w:pPr>
        <w:pStyle w:val="BodyText"/>
        <w:spacing w:before="198"/>
        <w:rPr>
          <w:lang w:val="en-US"/>
        </w:rPr>
      </w:pPr>
      <w:r w:rsidRPr="007F01F9">
        <w:rPr>
          <w:b/>
          <w:bCs/>
          <w:color w:val="FF0000"/>
          <w:lang w:val="en-US"/>
        </w:rPr>
        <w:t>Bài tập 7</w:t>
      </w:r>
      <w:r w:rsidRPr="007F01F9">
        <w:rPr>
          <w:lang w:val="en-US"/>
        </w:rPr>
        <w:t>: Ghi nhận một vài thông tin tìm được trên github với domain *.rmit.edu.vn. (lưu ý: không sử dụng thông tin này để khai thác thông tin cá nhân có thể có, mọi hành vi sử dụng không được phép sẽ chịu trách nhiệm trước pháp luật)</w:t>
      </w:r>
    </w:p>
    <w:p w14:paraId="56B3CD1D" w14:textId="60006569" w:rsidR="007F01F9" w:rsidRDefault="006C2DD3">
      <w:pPr>
        <w:pStyle w:val="BodyText"/>
        <w:spacing w:before="198"/>
        <w:rPr>
          <w:lang w:val="en-US"/>
        </w:rPr>
      </w:pPr>
      <w:r>
        <w:rPr>
          <w:lang w:val="en-US"/>
        </w:rPr>
        <w:t xml:space="preserve">Ta sử dụng lệnh: </w:t>
      </w:r>
      <w:r w:rsidR="00744653" w:rsidRPr="00F318D2">
        <w:rPr>
          <w:b/>
          <w:bCs/>
          <w:lang w:val="en-US"/>
        </w:rPr>
        <w:t xml:space="preserve">"*.rmit.edu.vn" </w:t>
      </w:r>
      <w:r w:rsidR="00744653">
        <w:rPr>
          <w:lang w:val="en-US"/>
        </w:rPr>
        <w:t xml:space="preserve">và </w:t>
      </w:r>
      <w:r w:rsidR="00F318D2" w:rsidRPr="00F318D2">
        <w:rPr>
          <w:b/>
          <w:bCs/>
          <w:lang w:val="en-US"/>
        </w:rPr>
        <w:t>"*.rmit.edu.vn" username</w:t>
      </w:r>
      <w:r w:rsidR="00F318D2">
        <w:rPr>
          <w:b/>
          <w:bCs/>
          <w:lang w:val="en-US"/>
        </w:rPr>
        <w:t xml:space="preserve"> </w:t>
      </w:r>
      <w:r w:rsidR="00744653">
        <w:rPr>
          <w:lang w:val="en-US"/>
        </w:rPr>
        <w:t>để tiến hành scan</w:t>
      </w:r>
    </w:p>
    <w:p w14:paraId="397BD8BE" w14:textId="58706619" w:rsidR="00744653" w:rsidRDefault="00744653">
      <w:pPr>
        <w:pStyle w:val="BodyText"/>
        <w:spacing w:before="198"/>
        <w:rPr>
          <w:lang w:val="en-US"/>
        </w:rPr>
      </w:pPr>
      <w:r>
        <w:rPr>
          <w:noProof/>
        </w:rPr>
        <w:drawing>
          <wp:inline distT="0" distB="0" distL="0" distR="0" wp14:anchorId="6B09B335" wp14:editId="291CCDBD">
            <wp:extent cx="6388100" cy="3596005"/>
            <wp:effectExtent l="0" t="0" r="0" b="4445"/>
            <wp:docPr id="893079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79513" name="Picture 1" descr="A screenshot of a computer&#10;&#10;Description automatically generated"/>
                    <pic:cNvPicPr/>
                  </pic:nvPicPr>
                  <pic:blipFill>
                    <a:blip r:embed="rId40"/>
                    <a:stretch>
                      <a:fillRect/>
                    </a:stretch>
                  </pic:blipFill>
                  <pic:spPr>
                    <a:xfrm>
                      <a:off x="0" y="0"/>
                      <a:ext cx="6388100" cy="3596005"/>
                    </a:xfrm>
                    <a:prstGeom prst="rect">
                      <a:avLst/>
                    </a:prstGeom>
                  </pic:spPr>
                </pic:pic>
              </a:graphicData>
            </a:graphic>
          </wp:inline>
        </w:drawing>
      </w:r>
    </w:p>
    <w:p w14:paraId="5E6E1946" w14:textId="4D0B480B" w:rsidR="00F318D2" w:rsidRDefault="00F318D2">
      <w:pPr>
        <w:pStyle w:val="BodyText"/>
        <w:spacing w:before="198"/>
        <w:rPr>
          <w:lang w:val="en-US"/>
        </w:rPr>
      </w:pPr>
      <w:r>
        <w:rPr>
          <w:noProof/>
        </w:rPr>
        <w:lastRenderedPageBreak/>
        <w:drawing>
          <wp:inline distT="0" distB="0" distL="0" distR="0" wp14:anchorId="44D79BD9" wp14:editId="1BF7586B">
            <wp:extent cx="6388100" cy="2683510"/>
            <wp:effectExtent l="0" t="0" r="0" b="2540"/>
            <wp:docPr id="112486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64614" name=""/>
                    <pic:cNvPicPr/>
                  </pic:nvPicPr>
                  <pic:blipFill>
                    <a:blip r:embed="rId41"/>
                    <a:stretch>
                      <a:fillRect/>
                    </a:stretch>
                  </pic:blipFill>
                  <pic:spPr>
                    <a:xfrm>
                      <a:off x="0" y="0"/>
                      <a:ext cx="6388100" cy="2683510"/>
                    </a:xfrm>
                    <a:prstGeom prst="rect">
                      <a:avLst/>
                    </a:prstGeom>
                  </pic:spPr>
                </pic:pic>
              </a:graphicData>
            </a:graphic>
          </wp:inline>
        </w:drawing>
      </w:r>
    </w:p>
    <w:p w14:paraId="0FAFA3D2" w14:textId="77777777" w:rsidR="00E11542" w:rsidRPr="006C7598" w:rsidRDefault="00E11542">
      <w:pPr>
        <w:pStyle w:val="BodyText"/>
        <w:spacing w:before="198"/>
        <w:rPr>
          <w:b/>
          <w:bCs/>
          <w:lang w:val="en-US"/>
        </w:rPr>
      </w:pPr>
      <w:r w:rsidRPr="006C7598">
        <w:rPr>
          <w:b/>
          <w:bCs/>
          <w:lang w:val="en-US"/>
        </w:rPr>
        <w:t xml:space="preserve">4. Bài tập thực hành </w:t>
      </w:r>
    </w:p>
    <w:p w14:paraId="23401196" w14:textId="77777777" w:rsidR="00E11542" w:rsidRDefault="00E11542">
      <w:pPr>
        <w:pStyle w:val="BodyText"/>
        <w:spacing w:before="198"/>
        <w:rPr>
          <w:lang w:val="en-US"/>
        </w:rPr>
      </w:pPr>
      <w:r w:rsidRPr="00E11542">
        <w:rPr>
          <w:lang w:val="en-US"/>
        </w:rPr>
        <w:t xml:space="preserve">▪ Tìm kiếm các tên miền phụ của *.uit.edu.vn </w:t>
      </w:r>
    </w:p>
    <w:p w14:paraId="59C0BF69" w14:textId="77777777" w:rsidR="00E11542" w:rsidRDefault="00E11542">
      <w:pPr>
        <w:pStyle w:val="BodyText"/>
        <w:spacing w:before="198"/>
        <w:rPr>
          <w:lang w:val="en-US"/>
        </w:rPr>
      </w:pPr>
      <w:r w:rsidRPr="00E11542">
        <w:rPr>
          <w:lang w:val="en-US"/>
        </w:rPr>
        <w:t xml:space="preserve">▪ Tìm kiếm các địa chỉ IP thuộc *.uit.edu.vn và các cổng đang mở tương ứng. </w:t>
      </w:r>
    </w:p>
    <w:p w14:paraId="796D68D2" w14:textId="77777777" w:rsidR="00E11542" w:rsidRDefault="00E11542">
      <w:pPr>
        <w:pStyle w:val="BodyText"/>
        <w:spacing w:before="198"/>
        <w:rPr>
          <w:lang w:val="en-US"/>
        </w:rPr>
      </w:pPr>
      <w:r w:rsidRPr="00E11542">
        <w:rPr>
          <w:lang w:val="en-US"/>
        </w:rPr>
        <w:t xml:space="preserve">▪ Tìm kiếm các dữ liệu quá khứ của *.uit.edu.vn </w:t>
      </w:r>
    </w:p>
    <w:p w14:paraId="46B4F7DA" w14:textId="77777777" w:rsidR="006C7598" w:rsidRDefault="00E11542">
      <w:pPr>
        <w:pStyle w:val="BodyText"/>
        <w:spacing w:before="198"/>
        <w:rPr>
          <w:lang w:val="en-US"/>
        </w:rPr>
      </w:pPr>
      <w:r w:rsidRPr="00E11542">
        <w:rPr>
          <w:lang w:val="en-US"/>
        </w:rPr>
        <w:t xml:space="preserve">▪ Tìm kiếm các dữ liệu nhạy cảm của *.uit.edu.vn thông qua google dork và github </w:t>
      </w:r>
    </w:p>
    <w:p w14:paraId="71C9AA10" w14:textId="1A944F5A" w:rsidR="00F318D2" w:rsidRDefault="00E11542">
      <w:pPr>
        <w:pStyle w:val="BodyText"/>
        <w:spacing w:before="198"/>
        <w:rPr>
          <w:lang w:val="en-US"/>
        </w:rPr>
      </w:pPr>
      <w:r w:rsidRPr="00E11542">
        <w:rPr>
          <w:lang w:val="en-US"/>
        </w:rPr>
        <w:t>▪ (</w:t>
      </w:r>
      <w:r w:rsidRPr="006C7598">
        <w:rPr>
          <w:color w:val="FF0000"/>
          <w:lang w:val="en-US"/>
        </w:rPr>
        <w:t>lưu ý</w:t>
      </w:r>
      <w:r w:rsidRPr="00E11542">
        <w:rPr>
          <w:lang w:val="en-US"/>
        </w:rPr>
        <w:t>: không sử dụng thông tin này để khai thác thông tin cá nhân có thể có, mọi hành vi sử dụng không được phép sẽ chịu trách nhiệm trước pháp luật)</w:t>
      </w:r>
    </w:p>
    <w:p w14:paraId="3967A256" w14:textId="77777777" w:rsidR="00004948" w:rsidRDefault="00004948">
      <w:pPr>
        <w:pStyle w:val="BodyText"/>
        <w:spacing w:before="198"/>
        <w:rPr>
          <w:lang w:val="en-US"/>
        </w:rPr>
      </w:pPr>
    </w:p>
    <w:p w14:paraId="2350903F" w14:textId="5ACB6BB7" w:rsidR="006C7598" w:rsidRDefault="004D6C1B">
      <w:pPr>
        <w:pStyle w:val="BodyText"/>
        <w:spacing w:before="198"/>
        <w:rPr>
          <w:b/>
          <w:bCs/>
          <w:lang w:val="en-US"/>
        </w:rPr>
      </w:pPr>
      <w:r>
        <w:rPr>
          <w:lang w:val="en-US"/>
        </w:rPr>
        <w:t xml:space="preserve">Ta sử dụng công cụ </w:t>
      </w:r>
      <w:r w:rsidR="004C22CB">
        <w:rPr>
          <w:lang w:val="en-US"/>
        </w:rPr>
        <w:t xml:space="preserve">Sublist3r để tìm tên miền phụ của </w:t>
      </w:r>
      <w:r w:rsidR="004C22CB" w:rsidRPr="00E11542">
        <w:rPr>
          <w:lang w:val="en-US"/>
        </w:rPr>
        <w:t>*.uit.edu.vn</w:t>
      </w:r>
      <w:r w:rsidR="00C2477F">
        <w:rPr>
          <w:lang w:val="en-US"/>
        </w:rPr>
        <w:t xml:space="preserve"> và lưu vào file </w:t>
      </w:r>
      <w:r w:rsidR="00C2477F" w:rsidRPr="00C2477F">
        <w:rPr>
          <w:b/>
          <w:bCs/>
          <w:lang w:val="en-US"/>
        </w:rPr>
        <w:t>“uit_subdomain.csv”</w:t>
      </w:r>
    </w:p>
    <w:p w14:paraId="405026E6" w14:textId="1FCE0217" w:rsidR="00C2477F" w:rsidRDefault="00E31786">
      <w:pPr>
        <w:pStyle w:val="BodyText"/>
        <w:spacing w:before="198"/>
        <w:rPr>
          <w:lang w:val="en-US"/>
        </w:rPr>
      </w:pPr>
      <w:r w:rsidRPr="00E31786">
        <w:rPr>
          <w:lang w:val="en-US"/>
        </w:rPr>
        <w:lastRenderedPageBreak/>
        <w:drawing>
          <wp:inline distT="0" distB="0" distL="0" distR="0" wp14:anchorId="3D32F1AA" wp14:editId="1593F86B">
            <wp:extent cx="6388100" cy="3776345"/>
            <wp:effectExtent l="0" t="0" r="0" b="0"/>
            <wp:docPr id="198417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79572" name=""/>
                    <pic:cNvPicPr/>
                  </pic:nvPicPr>
                  <pic:blipFill>
                    <a:blip r:embed="rId42"/>
                    <a:stretch>
                      <a:fillRect/>
                    </a:stretch>
                  </pic:blipFill>
                  <pic:spPr>
                    <a:xfrm>
                      <a:off x="0" y="0"/>
                      <a:ext cx="6388100" cy="3776345"/>
                    </a:xfrm>
                    <a:prstGeom prst="rect">
                      <a:avLst/>
                    </a:prstGeom>
                  </pic:spPr>
                </pic:pic>
              </a:graphicData>
            </a:graphic>
          </wp:inline>
        </w:drawing>
      </w:r>
    </w:p>
    <w:p w14:paraId="6E9B98CE" w14:textId="77777777" w:rsidR="00E31786" w:rsidRDefault="00E31786">
      <w:pPr>
        <w:pStyle w:val="BodyText"/>
        <w:spacing w:before="198"/>
        <w:rPr>
          <w:lang w:val="en-US"/>
        </w:rPr>
      </w:pPr>
    </w:p>
    <w:p w14:paraId="1A4FE56B" w14:textId="77777777" w:rsidR="00E31786" w:rsidRDefault="00E31786">
      <w:pPr>
        <w:pStyle w:val="BodyText"/>
        <w:spacing w:before="198"/>
        <w:rPr>
          <w:lang w:val="en-US"/>
        </w:rPr>
      </w:pPr>
    </w:p>
    <w:p w14:paraId="359982EE" w14:textId="2A00B697" w:rsidR="004C22CB" w:rsidRDefault="00137693">
      <w:pPr>
        <w:pStyle w:val="BodyText"/>
        <w:spacing w:before="198"/>
        <w:rPr>
          <w:lang w:val="en-US"/>
        </w:rPr>
      </w:pPr>
      <w:r>
        <w:rPr>
          <w:lang w:val="en-US"/>
        </w:rPr>
        <w:t xml:space="preserve">Liệt kê ra các IP </w:t>
      </w:r>
      <w:r w:rsidR="0056145B">
        <w:rPr>
          <w:lang w:val="en-US"/>
        </w:rPr>
        <w:t>subdomain của uit.edu.vn</w:t>
      </w:r>
    </w:p>
    <w:p w14:paraId="02B84883" w14:textId="091E6F32" w:rsidR="0056145B" w:rsidRDefault="00477807">
      <w:pPr>
        <w:pStyle w:val="BodyText"/>
        <w:spacing w:before="198"/>
        <w:rPr>
          <w:lang w:val="en-US"/>
        </w:rPr>
      </w:pPr>
      <w:r w:rsidRPr="00477807">
        <w:rPr>
          <w:lang w:val="en-US"/>
        </w:rPr>
        <w:drawing>
          <wp:inline distT="0" distB="0" distL="0" distR="0" wp14:anchorId="6F9C8DEE" wp14:editId="116FBA21">
            <wp:extent cx="6388100" cy="1010285"/>
            <wp:effectExtent l="0" t="0" r="0" b="0"/>
            <wp:docPr id="21227186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8620" name="Picture 1" descr="A screen shot of a computer&#10;&#10;Description automatically generated"/>
                    <pic:cNvPicPr/>
                  </pic:nvPicPr>
                  <pic:blipFill>
                    <a:blip r:embed="rId43"/>
                    <a:stretch>
                      <a:fillRect/>
                    </a:stretch>
                  </pic:blipFill>
                  <pic:spPr>
                    <a:xfrm>
                      <a:off x="0" y="0"/>
                      <a:ext cx="6388100" cy="1010285"/>
                    </a:xfrm>
                    <a:prstGeom prst="rect">
                      <a:avLst/>
                    </a:prstGeom>
                  </pic:spPr>
                </pic:pic>
              </a:graphicData>
            </a:graphic>
          </wp:inline>
        </w:drawing>
      </w:r>
    </w:p>
    <w:p w14:paraId="0263FE28" w14:textId="3E8E0D87" w:rsidR="00477807" w:rsidRDefault="00BC6DF9">
      <w:pPr>
        <w:pStyle w:val="BodyText"/>
        <w:spacing w:before="198"/>
        <w:rPr>
          <w:lang w:val="en-US"/>
        </w:rPr>
      </w:pPr>
      <w:r w:rsidRPr="00BC6DF9">
        <w:rPr>
          <w:lang w:val="en-US"/>
        </w:rPr>
        <w:lastRenderedPageBreak/>
        <w:drawing>
          <wp:inline distT="0" distB="0" distL="0" distR="0" wp14:anchorId="6AA9DB5E" wp14:editId="0D22C0A1">
            <wp:extent cx="6388100" cy="5890895"/>
            <wp:effectExtent l="0" t="0" r="0" b="0"/>
            <wp:docPr id="176882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2109" name="Picture 1" descr="A screenshot of a computer&#10;&#10;Description automatically generated"/>
                    <pic:cNvPicPr/>
                  </pic:nvPicPr>
                  <pic:blipFill>
                    <a:blip r:embed="rId44"/>
                    <a:stretch>
                      <a:fillRect/>
                    </a:stretch>
                  </pic:blipFill>
                  <pic:spPr>
                    <a:xfrm>
                      <a:off x="0" y="0"/>
                      <a:ext cx="6388100" cy="5890895"/>
                    </a:xfrm>
                    <a:prstGeom prst="rect">
                      <a:avLst/>
                    </a:prstGeom>
                  </pic:spPr>
                </pic:pic>
              </a:graphicData>
            </a:graphic>
          </wp:inline>
        </w:drawing>
      </w:r>
    </w:p>
    <w:p w14:paraId="39260592" w14:textId="3EDB262C" w:rsidR="00414C8A" w:rsidRDefault="00E91044">
      <w:pPr>
        <w:pStyle w:val="BodyText"/>
        <w:spacing w:before="198"/>
        <w:rPr>
          <w:lang w:val="en-US"/>
        </w:rPr>
      </w:pPr>
      <w:r>
        <w:rPr>
          <w:lang w:val="en-US"/>
        </w:rPr>
        <w:t xml:space="preserve">Dùng đoạn script python sau để tiến hành scan port đang hoạt động. Kết quả được lưu vào file </w:t>
      </w:r>
      <w:r w:rsidRPr="00E91044">
        <w:rPr>
          <w:b/>
          <w:bCs/>
          <w:lang w:val="en-US"/>
        </w:rPr>
        <w:t>“opened_ports.csv”</w:t>
      </w:r>
    </w:p>
    <w:p w14:paraId="3B39364E" w14:textId="4577AF81" w:rsidR="00E91044" w:rsidRDefault="00E91044">
      <w:pPr>
        <w:pStyle w:val="BodyText"/>
        <w:spacing w:before="198"/>
        <w:rPr>
          <w:lang w:val="en-US"/>
        </w:rPr>
      </w:pPr>
      <w:r w:rsidRPr="00E91044">
        <w:rPr>
          <w:lang w:val="en-US"/>
        </w:rPr>
        <w:lastRenderedPageBreak/>
        <w:drawing>
          <wp:inline distT="0" distB="0" distL="0" distR="0" wp14:anchorId="1B94C886" wp14:editId="4A626D3B">
            <wp:extent cx="6388100" cy="4086225"/>
            <wp:effectExtent l="0" t="0" r="0" b="9525"/>
            <wp:docPr id="1981463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463864" name=""/>
                    <pic:cNvPicPr/>
                  </pic:nvPicPr>
                  <pic:blipFill>
                    <a:blip r:embed="rId45"/>
                    <a:stretch>
                      <a:fillRect/>
                    </a:stretch>
                  </pic:blipFill>
                  <pic:spPr>
                    <a:xfrm>
                      <a:off x="0" y="0"/>
                      <a:ext cx="6388100" cy="4086225"/>
                    </a:xfrm>
                    <a:prstGeom prst="rect">
                      <a:avLst/>
                    </a:prstGeom>
                  </pic:spPr>
                </pic:pic>
              </a:graphicData>
            </a:graphic>
          </wp:inline>
        </w:drawing>
      </w:r>
    </w:p>
    <w:p w14:paraId="0DA080E2" w14:textId="703E414D" w:rsidR="00E91044" w:rsidRDefault="00FF08EA">
      <w:pPr>
        <w:pStyle w:val="BodyText"/>
        <w:spacing w:before="198"/>
        <w:rPr>
          <w:lang w:val="en-US"/>
        </w:rPr>
      </w:pPr>
      <w:r w:rsidRPr="00FF08EA">
        <w:rPr>
          <w:lang w:val="en-US"/>
        </w:rPr>
        <w:drawing>
          <wp:inline distT="0" distB="0" distL="0" distR="0" wp14:anchorId="1F5C089B" wp14:editId="75687716">
            <wp:extent cx="6388100" cy="4320540"/>
            <wp:effectExtent l="0" t="0" r="0" b="3810"/>
            <wp:docPr id="426804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4047" name=""/>
                    <pic:cNvPicPr/>
                  </pic:nvPicPr>
                  <pic:blipFill>
                    <a:blip r:embed="rId46"/>
                    <a:stretch>
                      <a:fillRect/>
                    </a:stretch>
                  </pic:blipFill>
                  <pic:spPr>
                    <a:xfrm>
                      <a:off x="0" y="0"/>
                      <a:ext cx="6388100" cy="4320540"/>
                    </a:xfrm>
                    <a:prstGeom prst="rect">
                      <a:avLst/>
                    </a:prstGeom>
                  </pic:spPr>
                </pic:pic>
              </a:graphicData>
            </a:graphic>
          </wp:inline>
        </w:drawing>
      </w:r>
    </w:p>
    <w:p w14:paraId="36472E2F" w14:textId="77777777" w:rsidR="008D3D05" w:rsidRDefault="008D3D05">
      <w:pPr>
        <w:pStyle w:val="BodyText"/>
        <w:spacing w:before="198"/>
        <w:rPr>
          <w:lang w:val="en-US"/>
        </w:rPr>
      </w:pPr>
    </w:p>
    <w:p w14:paraId="5E0763A0" w14:textId="39BA636E" w:rsidR="008D3D05" w:rsidRDefault="00004948">
      <w:pPr>
        <w:pStyle w:val="BodyText"/>
        <w:spacing w:before="198"/>
        <w:rPr>
          <w:lang w:val="en-US"/>
        </w:rPr>
      </w:pPr>
      <w:r>
        <w:rPr>
          <w:lang w:val="en-US"/>
        </w:rPr>
        <w:t xml:space="preserve">- </w:t>
      </w:r>
      <w:r w:rsidR="008D3D05">
        <w:rPr>
          <w:lang w:val="en-US"/>
        </w:rPr>
        <w:t>Sử dụng</w:t>
      </w:r>
      <w:r w:rsidR="00637759">
        <w:rPr>
          <w:lang w:val="en-US"/>
        </w:rPr>
        <w:t xml:space="preserve"> trang </w:t>
      </w:r>
      <w:hyperlink r:id="rId47" w:history="1">
        <w:r w:rsidR="00637759" w:rsidRPr="006D0C36">
          <w:rPr>
            <w:rStyle w:val="Hyperlink"/>
            <w:lang w:val="en-US"/>
          </w:rPr>
          <w:t>https://web.archive.org/</w:t>
        </w:r>
      </w:hyperlink>
      <w:r w:rsidR="00637759">
        <w:rPr>
          <w:lang w:val="en-US"/>
        </w:rPr>
        <w:t xml:space="preserve"> để tìm kiếm 1 số trang trong quá khứ của *.uit.edu.vn</w:t>
      </w:r>
    </w:p>
    <w:p w14:paraId="3DFE82CB" w14:textId="4FBB712F" w:rsidR="00637759" w:rsidRDefault="003B7D00">
      <w:pPr>
        <w:pStyle w:val="BodyText"/>
        <w:spacing w:before="198"/>
        <w:rPr>
          <w:lang w:val="en-US"/>
        </w:rPr>
      </w:pPr>
      <w:r w:rsidRPr="003B7D00">
        <w:rPr>
          <w:lang w:val="en-US"/>
        </w:rPr>
        <w:lastRenderedPageBreak/>
        <w:drawing>
          <wp:inline distT="0" distB="0" distL="0" distR="0" wp14:anchorId="64F20ACA" wp14:editId="1D07433F">
            <wp:extent cx="6388100" cy="3540125"/>
            <wp:effectExtent l="0" t="0" r="0" b="3175"/>
            <wp:docPr id="13695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568" name=""/>
                    <pic:cNvPicPr/>
                  </pic:nvPicPr>
                  <pic:blipFill>
                    <a:blip r:embed="rId48"/>
                    <a:stretch>
                      <a:fillRect/>
                    </a:stretch>
                  </pic:blipFill>
                  <pic:spPr>
                    <a:xfrm>
                      <a:off x="0" y="0"/>
                      <a:ext cx="6388100" cy="3540125"/>
                    </a:xfrm>
                    <a:prstGeom prst="rect">
                      <a:avLst/>
                    </a:prstGeom>
                  </pic:spPr>
                </pic:pic>
              </a:graphicData>
            </a:graphic>
          </wp:inline>
        </w:drawing>
      </w:r>
    </w:p>
    <w:p w14:paraId="617FDB3F" w14:textId="1D1954F5" w:rsidR="003B7D00" w:rsidRDefault="00181277">
      <w:pPr>
        <w:pStyle w:val="BodyText"/>
        <w:spacing w:before="198"/>
        <w:rPr>
          <w:lang w:val="en-US"/>
        </w:rPr>
      </w:pPr>
      <w:r w:rsidRPr="00181277">
        <w:rPr>
          <w:lang w:val="en-US"/>
        </w:rPr>
        <w:drawing>
          <wp:inline distT="0" distB="0" distL="0" distR="0" wp14:anchorId="6FDCFE70" wp14:editId="5EA0199A">
            <wp:extent cx="6388100" cy="2086610"/>
            <wp:effectExtent l="0" t="0" r="0" b="8890"/>
            <wp:docPr id="113362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28099" name=""/>
                    <pic:cNvPicPr/>
                  </pic:nvPicPr>
                  <pic:blipFill>
                    <a:blip r:embed="rId49"/>
                    <a:stretch>
                      <a:fillRect/>
                    </a:stretch>
                  </pic:blipFill>
                  <pic:spPr>
                    <a:xfrm>
                      <a:off x="0" y="0"/>
                      <a:ext cx="6388100" cy="2086610"/>
                    </a:xfrm>
                    <a:prstGeom prst="rect">
                      <a:avLst/>
                    </a:prstGeom>
                  </pic:spPr>
                </pic:pic>
              </a:graphicData>
            </a:graphic>
          </wp:inline>
        </w:drawing>
      </w:r>
    </w:p>
    <w:p w14:paraId="72F5FA86" w14:textId="3C2D09A7" w:rsidR="00181277" w:rsidRDefault="009D2F17">
      <w:pPr>
        <w:pStyle w:val="BodyText"/>
        <w:spacing w:before="198"/>
        <w:rPr>
          <w:lang w:val="en-US"/>
        </w:rPr>
      </w:pPr>
      <w:r w:rsidRPr="009D2F17">
        <w:rPr>
          <w:lang w:val="en-US"/>
        </w:rPr>
        <w:lastRenderedPageBreak/>
        <w:drawing>
          <wp:inline distT="0" distB="0" distL="0" distR="0" wp14:anchorId="26D83279" wp14:editId="69D3C6BD">
            <wp:extent cx="6388100" cy="3486150"/>
            <wp:effectExtent l="0" t="0" r="0" b="0"/>
            <wp:docPr id="629355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5285" name="Picture 1" descr="A screenshot of a computer&#10;&#10;Description automatically generated"/>
                    <pic:cNvPicPr/>
                  </pic:nvPicPr>
                  <pic:blipFill>
                    <a:blip r:embed="rId50"/>
                    <a:stretch>
                      <a:fillRect/>
                    </a:stretch>
                  </pic:blipFill>
                  <pic:spPr>
                    <a:xfrm>
                      <a:off x="0" y="0"/>
                      <a:ext cx="6388100" cy="3486150"/>
                    </a:xfrm>
                    <a:prstGeom prst="rect">
                      <a:avLst/>
                    </a:prstGeom>
                  </pic:spPr>
                </pic:pic>
              </a:graphicData>
            </a:graphic>
          </wp:inline>
        </w:drawing>
      </w:r>
    </w:p>
    <w:p w14:paraId="453E968D" w14:textId="2482845E" w:rsidR="009D2F17" w:rsidRDefault="00004948">
      <w:pPr>
        <w:pStyle w:val="BodyText"/>
        <w:spacing w:before="198"/>
        <w:rPr>
          <w:lang w:val="en-US"/>
        </w:rPr>
      </w:pPr>
      <w:r>
        <w:rPr>
          <w:lang w:val="en-US"/>
        </w:rPr>
        <w:t>-</w:t>
      </w:r>
      <w:r w:rsidR="004E44F7">
        <w:rPr>
          <w:lang w:val="en-US"/>
        </w:rPr>
        <w:t xml:space="preserve"> </w:t>
      </w:r>
      <w:r>
        <w:rPr>
          <w:lang w:val="en-US"/>
        </w:rPr>
        <w:t xml:space="preserve">Sử dụng Google Dork để tìm kiếm </w:t>
      </w:r>
      <w:r w:rsidR="009C7BA8">
        <w:rPr>
          <w:lang w:val="en-US"/>
        </w:rPr>
        <w:t>dữ liệu của *.uit.edu.vn</w:t>
      </w:r>
    </w:p>
    <w:p w14:paraId="70640C21" w14:textId="22339048" w:rsidR="004E44F7" w:rsidRPr="004E44F7" w:rsidRDefault="004E44F7">
      <w:pPr>
        <w:pStyle w:val="BodyText"/>
        <w:spacing w:before="198"/>
        <w:rPr>
          <w:b/>
          <w:bCs/>
          <w:lang w:val="en-US"/>
        </w:rPr>
      </w:pPr>
      <w:r>
        <w:rPr>
          <w:lang w:val="en-US"/>
        </w:rPr>
        <w:t xml:space="preserve">Thử với </w:t>
      </w:r>
      <w:r>
        <w:rPr>
          <w:b/>
          <w:bCs/>
          <w:lang w:val="en-US"/>
        </w:rPr>
        <w:t>site:uit.edu.vn inurl:admin</w:t>
      </w:r>
    </w:p>
    <w:p w14:paraId="3FE77A1F" w14:textId="71BF71A5" w:rsidR="00223774" w:rsidRDefault="004E44F7">
      <w:pPr>
        <w:pStyle w:val="BodyText"/>
        <w:spacing w:before="198"/>
        <w:rPr>
          <w:lang w:val="en-US"/>
        </w:rPr>
      </w:pPr>
      <w:r w:rsidRPr="004E44F7">
        <w:rPr>
          <w:lang w:val="en-US"/>
        </w:rPr>
        <w:drawing>
          <wp:inline distT="0" distB="0" distL="0" distR="0" wp14:anchorId="5877C1BF" wp14:editId="206D848B">
            <wp:extent cx="6388100" cy="3209925"/>
            <wp:effectExtent l="0" t="0" r="0" b="9525"/>
            <wp:docPr id="744973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73591" name=""/>
                    <pic:cNvPicPr/>
                  </pic:nvPicPr>
                  <pic:blipFill>
                    <a:blip r:embed="rId51"/>
                    <a:stretch>
                      <a:fillRect/>
                    </a:stretch>
                  </pic:blipFill>
                  <pic:spPr>
                    <a:xfrm>
                      <a:off x="0" y="0"/>
                      <a:ext cx="6388100" cy="3209925"/>
                    </a:xfrm>
                    <a:prstGeom prst="rect">
                      <a:avLst/>
                    </a:prstGeom>
                  </pic:spPr>
                </pic:pic>
              </a:graphicData>
            </a:graphic>
          </wp:inline>
        </w:drawing>
      </w:r>
    </w:p>
    <w:p w14:paraId="6A9545F7" w14:textId="0E5CBF5F" w:rsidR="007D6F20" w:rsidRDefault="007D6F20" w:rsidP="007D6F20">
      <w:pPr>
        <w:pStyle w:val="BodyText"/>
        <w:spacing w:before="198"/>
        <w:rPr>
          <w:b/>
          <w:bCs/>
          <w:lang w:val="en-US"/>
        </w:rPr>
      </w:pPr>
      <w:r>
        <w:rPr>
          <w:lang w:val="en-US"/>
        </w:rPr>
        <w:t xml:space="preserve">Và </w:t>
      </w:r>
      <w:r>
        <w:rPr>
          <w:b/>
          <w:bCs/>
          <w:lang w:val="en-US"/>
        </w:rPr>
        <w:t>site:uit.edu.vn inurl:</w:t>
      </w:r>
      <w:r>
        <w:rPr>
          <w:b/>
          <w:bCs/>
          <w:lang w:val="en-US"/>
        </w:rPr>
        <w:t>password</w:t>
      </w:r>
    </w:p>
    <w:p w14:paraId="37894BB6" w14:textId="1EB67352" w:rsidR="007D6F20" w:rsidRPr="004E44F7" w:rsidRDefault="007D6F20" w:rsidP="007D6F20">
      <w:pPr>
        <w:pStyle w:val="BodyText"/>
        <w:spacing w:before="198"/>
        <w:rPr>
          <w:b/>
          <w:bCs/>
          <w:lang w:val="en-US"/>
        </w:rPr>
      </w:pPr>
      <w:r>
        <w:rPr>
          <w:noProof/>
        </w:rPr>
        <w:lastRenderedPageBreak/>
        <w:drawing>
          <wp:inline distT="0" distB="0" distL="0" distR="0" wp14:anchorId="5872CAB5" wp14:editId="35574FA0">
            <wp:extent cx="6388100" cy="3851910"/>
            <wp:effectExtent l="0" t="0" r="0" b="0"/>
            <wp:docPr id="8221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506" name="Picture 1" descr="A screenshot of a computer&#10;&#10;Description automatically generated"/>
                    <pic:cNvPicPr/>
                  </pic:nvPicPr>
                  <pic:blipFill>
                    <a:blip r:embed="rId52"/>
                    <a:stretch>
                      <a:fillRect/>
                    </a:stretch>
                  </pic:blipFill>
                  <pic:spPr>
                    <a:xfrm>
                      <a:off x="0" y="0"/>
                      <a:ext cx="6388100" cy="3851910"/>
                    </a:xfrm>
                    <a:prstGeom prst="rect">
                      <a:avLst/>
                    </a:prstGeom>
                  </pic:spPr>
                </pic:pic>
              </a:graphicData>
            </a:graphic>
          </wp:inline>
        </w:drawing>
      </w:r>
    </w:p>
    <w:p w14:paraId="247373C2" w14:textId="6A576961" w:rsidR="007E4083" w:rsidRDefault="007E4083">
      <w:pPr>
        <w:pStyle w:val="BodyText"/>
        <w:spacing w:before="198"/>
        <w:rPr>
          <w:lang w:val="en-US"/>
        </w:rPr>
      </w:pPr>
      <w:r>
        <w:rPr>
          <w:lang w:val="en-US"/>
        </w:rPr>
        <w:t>Sử dụng Git Dork để scan *.uit.edu.vn</w:t>
      </w:r>
    </w:p>
    <w:p w14:paraId="1D227B32" w14:textId="0E1E7E5F" w:rsidR="007E4083" w:rsidRDefault="007E4083">
      <w:pPr>
        <w:pStyle w:val="BodyText"/>
        <w:spacing w:before="198"/>
        <w:rPr>
          <w:lang w:val="en-US"/>
        </w:rPr>
      </w:pPr>
      <w:r>
        <w:rPr>
          <w:lang w:val="en-US"/>
        </w:rPr>
        <w:t xml:space="preserve">Ta thử với </w:t>
      </w:r>
      <w:r w:rsidRPr="00764D77">
        <w:rPr>
          <w:b/>
          <w:bCs/>
          <w:lang w:val="en-US"/>
        </w:rPr>
        <w:t>“*</w:t>
      </w:r>
      <w:r w:rsidR="00764D77">
        <w:rPr>
          <w:b/>
          <w:bCs/>
          <w:lang w:val="en-US"/>
        </w:rPr>
        <w:t>.</w:t>
      </w:r>
      <w:r w:rsidR="00764D77" w:rsidRPr="00764D77">
        <w:rPr>
          <w:b/>
          <w:bCs/>
          <w:lang w:val="en-US"/>
        </w:rPr>
        <w:t>uit.edu.vn” language:sql password</w:t>
      </w:r>
    </w:p>
    <w:p w14:paraId="65FA54FC" w14:textId="1162B29C" w:rsidR="007E4083" w:rsidRPr="007E4083" w:rsidRDefault="007E4083">
      <w:pPr>
        <w:pStyle w:val="BodyText"/>
        <w:spacing w:before="198"/>
        <w:rPr>
          <w:lang w:val="en-US"/>
        </w:rPr>
      </w:pPr>
      <w:r w:rsidRPr="007E4083">
        <w:rPr>
          <w:lang w:val="en-US"/>
        </w:rPr>
        <w:drawing>
          <wp:inline distT="0" distB="0" distL="0" distR="0" wp14:anchorId="126ABEC0" wp14:editId="38C190AD">
            <wp:extent cx="6388100" cy="3587750"/>
            <wp:effectExtent l="0" t="0" r="0" b="0"/>
            <wp:docPr id="46891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4039" name=""/>
                    <pic:cNvPicPr/>
                  </pic:nvPicPr>
                  <pic:blipFill>
                    <a:blip r:embed="rId53"/>
                    <a:stretch>
                      <a:fillRect/>
                    </a:stretch>
                  </pic:blipFill>
                  <pic:spPr>
                    <a:xfrm>
                      <a:off x="0" y="0"/>
                      <a:ext cx="6388100" cy="3587750"/>
                    </a:xfrm>
                    <a:prstGeom prst="rect">
                      <a:avLst/>
                    </a:prstGeom>
                  </pic:spPr>
                </pic:pic>
              </a:graphicData>
            </a:graphic>
          </wp:inline>
        </w:drawing>
      </w:r>
    </w:p>
    <w:p w14:paraId="351EFAAE" w14:textId="77777777" w:rsidR="0071397E" w:rsidRDefault="0071397E">
      <w:pPr>
        <w:pStyle w:val="BodyText"/>
        <w:spacing w:before="198"/>
        <w:rPr>
          <w:lang w:val="en-US"/>
        </w:rPr>
      </w:pPr>
    </w:p>
    <w:p w14:paraId="0FFC0A9C" w14:textId="77D0CD75" w:rsidR="00764D77" w:rsidRDefault="00BB4956">
      <w:pPr>
        <w:pStyle w:val="BodyText"/>
        <w:spacing w:before="198"/>
        <w:rPr>
          <w:lang w:val="en-US"/>
        </w:rPr>
      </w:pPr>
      <w:r>
        <w:rPr>
          <w:lang w:val="en-US"/>
        </w:rPr>
        <w:t xml:space="preserve">Hoặc </w:t>
      </w:r>
      <w:r w:rsidRPr="00764D77">
        <w:rPr>
          <w:b/>
          <w:bCs/>
          <w:lang w:val="en-US"/>
        </w:rPr>
        <w:t>“*</w:t>
      </w:r>
      <w:r>
        <w:rPr>
          <w:b/>
          <w:bCs/>
          <w:lang w:val="en-US"/>
        </w:rPr>
        <w:t>.</w:t>
      </w:r>
      <w:r w:rsidRPr="00764D77">
        <w:rPr>
          <w:b/>
          <w:bCs/>
          <w:lang w:val="en-US"/>
        </w:rPr>
        <w:t>uit.edu.vn”</w:t>
      </w:r>
      <w:r>
        <w:rPr>
          <w:b/>
          <w:bCs/>
          <w:lang w:val="en-US"/>
        </w:rPr>
        <w:t xml:space="preserve"> user_password</w:t>
      </w:r>
    </w:p>
    <w:p w14:paraId="55434941" w14:textId="77777777" w:rsidR="00BB4956" w:rsidRDefault="00BB4956">
      <w:pPr>
        <w:pStyle w:val="BodyText"/>
        <w:spacing w:before="198"/>
        <w:rPr>
          <w:lang w:val="en-US"/>
        </w:rPr>
      </w:pPr>
    </w:p>
    <w:p w14:paraId="63D51008" w14:textId="77777777" w:rsidR="00BB4956" w:rsidRDefault="00BB4956">
      <w:pPr>
        <w:pStyle w:val="BodyText"/>
        <w:spacing w:before="198"/>
        <w:rPr>
          <w:lang w:val="en-US"/>
        </w:rPr>
      </w:pPr>
    </w:p>
    <w:p w14:paraId="2938A29B" w14:textId="77777777" w:rsidR="00BB4956" w:rsidRDefault="00BB4956">
      <w:pPr>
        <w:pStyle w:val="BodyText"/>
        <w:spacing w:before="198"/>
        <w:rPr>
          <w:lang w:val="en-US"/>
        </w:rPr>
      </w:pPr>
    </w:p>
    <w:p w14:paraId="640E6DC9" w14:textId="329B9B89" w:rsidR="00BB4956" w:rsidRDefault="00BB4956">
      <w:pPr>
        <w:pStyle w:val="BodyText"/>
        <w:spacing w:before="198"/>
        <w:rPr>
          <w:lang w:val="en-US"/>
        </w:rPr>
      </w:pPr>
      <w:r w:rsidRPr="00BB4956">
        <w:rPr>
          <w:lang w:val="en-US"/>
        </w:rPr>
        <w:drawing>
          <wp:inline distT="0" distB="0" distL="0" distR="0" wp14:anchorId="16AA94F6" wp14:editId="4266D2E6">
            <wp:extent cx="6388100" cy="3092450"/>
            <wp:effectExtent l="0" t="0" r="0" b="0"/>
            <wp:docPr id="17390405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40532" name="Picture 1" descr="A screenshot of a computer program&#10;&#10;Description automatically generated"/>
                    <pic:cNvPicPr/>
                  </pic:nvPicPr>
                  <pic:blipFill>
                    <a:blip r:embed="rId54"/>
                    <a:stretch>
                      <a:fillRect/>
                    </a:stretch>
                  </pic:blipFill>
                  <pic:spPr>
                    <a:xfrm>
                      <a:off x="0" y="0"/>
                      <a:ext cx="6388100" cy="3092450"/>
                    </a:xfrm>
                    <a:prstGeom prst="rect">
                      <a:avLst/>
                    </a:prstGeom>
                  </pic:spPr>
                </pic:pic>
              </a:graphicData>
            </a:graphic>
          </wp:inline>
        </w:drawing>
      </w:r>
    </w:p>
    <w:p w14:paraId="3D9286C8" w14:textId="77777777" w:rsidR="00BB4956" w:rsidRPr="00F318D2" w:rsidRDefault="00BB4956">
      <w:pPr>
        <w:pStyle w:val="BodyText"/>
        <w:spacing w:before="198"/>
        <w:rPr>
          <w:lang w:val="en-US"/>
        </w:rPr>
      </w:pPr>
    </w:p>
    <w:p w14:paraId="01DB74D5" w14:textId="77777777" w:rsidR="00111872" w:rsidRDefault="00FF08EA">
      <w:pPr>
        <w:ind w:left="2842" w:right="2688"/>
        <w:jc w:val="center"/>
        <w:rPr>
          <w:sz w:val="26"/>
        </w:rPr>
      </w:pPr>
      <w:r>
        <w:rPr>
          <w:color w:val="1F1F1F"/>
          <w:spacing w:val="-4"/>
          <w:sz w:val="26"/>
        </w:rPr>
        <w:t>--</w:t>
      </w:r>
      <w:r>
        <w:rPr>
          <w:color w:val="1F1F1F"/>
          <w:spacing w:val="-10"/>
          <w:sz w:val="26"/>
        </w:rPr>
        <w:t>-</w:t>
      </w:r>
    </w:p>
    <w:p w14:paraId="5B1DC8B3" w14:textId="77777777" w:rsidR="00111872" w:rsidRDefault="00FF08EA">
      <w:pPr>
        <w:spacing w:before="6"/>
        <w:ind w:left="144"/>
        <w:jc w:val="center"/>
        <w:rPr>
          <w:b/>
          <w:i/>
          <w:sz w:val="26"/>
        </w:rPr>
      </w:pPr>
      <w:r>
        <w:rPr>
          <w:b/>
          <w:i/>
          <w:color w:val="1F1F1F"/>
          <w:sz w:val="26"/>
        </w:rPr>
        <w:t>Sinh</w:t>
      </w:r>
      <w:r>
        <w:rPr>
          <w:b/>
          <w:i/>
          <w:color w:val="1F1F1F"/>
          <w:spacing w:val="29"/>
          <w:sz w:val="26"/>
        </w:rPr>
        <w:t xml:space="preserve"> </w:t>
      </w:r>
      <w:r>
        <w:rPr>
          <w:b/>
          <w:i/>
          <w:color w:val="1F1F1F"/>
          <w:sz w:val="26"/>
        </w:rPr>
        <w:t>viên</w:t>
      </w:r>
      <w:r>
        <w:rPr>
          <w:b/>
          <w:i/>
          <w:color w:val="1F1F1F"/>
          <w:spacing w:val="23"/>
          <w:sz w:val="26"/>
        </w:rPr>
        <w:t xml:space="preserve"> </w:t>
      </w:r>
      <w:r>
        <w:rPr>
          <w:b/>
          <w:i/>
          <w:color w:val="1F1F1F"/>
          <w:sz w:val="26"/>
        </w:rPr>
        <w:t>đọc</w:t>
      </w:r>
      <w:r>
        <w:rPr>
          <w:b/>
          <w:i/>
          <w:color w:val="1F1F1F"/>
          <w:spacing w:val="28"/>
          <w:sz w:val="26"/>
        </w:rPr>
        <w:t xml:space="preserve"> </w:t>
      </w:r>
      <w:r>
        <w:rPr>
          <w:b/>
          <w:i/>
          <w:color w:val="1F1F1F"/>
          <w:sz w:val="26"/>
        </w:rPr>
        <w:t>kỹ</w:t>
      </w:r>
      <w:r>
        <w:rPr>
          <w:b/>
          <w:i/>
          <w:color w:val="1F1F1F"/>
          <w:spacing w:val="23"/>
          <w:sz w:val="26"/>
        </w:rPr>
        <w:t xml:space="preserve"> </w:t>
      </w:r>
      <w:r>
        <w:rPr>
          <w:b/>
          <w:i/>
          <w:color w:val="1F1F1F"/>
          <w:sz w:val="26"/>
        </w:rPr>
        <w:t>yêu</w:t>
      </w:r>
      <w:r>
        <w:rPr>
          <w:b/>
          <w:i/>
          <w:color w:val="1F1F1F"/>
          <w:spacing w:val="31"/>
          <w:sz w:val="26"/>
        </w:rPr>
        <w:t xml:space="preserve"> </w:t>
      </w:r>
      <w:r>
        <w:rPr>
          <w:b/>
          <w:i/>
          <w:color w:val="1F1F1F"/>
          <w:sz w:val="26"/>
        </w:rPr>
        <w:t>cầu</w:t>
      </w:r>
      <w:r>
        <w:rPr>
          <w:b/>
          <w:i/>
          <w:color w:val="1F1F1F"/>
          <w:spacing w:val="27"/>
          <w:sz w:val="26"/>
        </w:rPr>
        <w:t xml:space="preserve"> </w:t>
      </w:r>
      <w:r>
        <w:rPr>
          <w:b/>
          <w:i/>
          <w:color w:val="1F1F1F"/>
          <w:sz w:val="26"/>
        </w:rPr>
        <w:t>trình</w:t>
      </w:r>
      <w:r>
        <w:rPr>
          <w:b/>
          <w:i/>
          <w:color w:val="1F1F1F"/>
          <w:spacing w:val="28"/>
          <w:sz w:val="26"/>
        </w:rPr>
        <w:t xml:space="preserve"> </w:t>
      </w:r>
      <w:r>
        <w:rPr>
          <w:b/>
          <w:i/>
          <w:color w:val="1F1F1F"/>
          <w:sz w:val="26"/>
        </w:rPr>
        <w:t>bày</w:t>
      </w:r>
      <w:r>
        <w:rPr>
          <w:b/>
          <w:i/>
          <w:color w:val="1F1F1F"/>
          <w:spacing w:val="31"/>
          <w:sz w:val="26"/>
        </w:rPr>
        <w:t xml:space="preserve"> </w:t>
      </w:r>
      <w:r>
        <w:rPr>
          <w:b/>
          <w:i/>
          <w:color w:val="1F1F1F"/>
          <w:sz w:val="26"/>
        </w:rPr>
        <w:t>bên</w:t>
      </w:r>
      <w:r>
        <w:rPr>
          <w:b/>
          <w:i/>
          <w:color w:val="1F1F1F"/>
          <w:spacing w:val="26"/>
          <w:sz w:val="26"/>
        </w:rPr>
        <w:t xml:space="preserve"> </w:t>
      </w:r>
      <w:r>
        <w:rPr>
          <w:b/>
          <w:i/>
          <w:color w:val="1F1F1F"/>
          <w:sz w:val="26"/>
        </w:rPr>
        <w:t>dưới</w:t>
      </w:r>
      <w:r>
        <w:rPr>
          <w:b/>
          <w:i/>
          <w:color w:val="1F1F1F"/>
          <w:spacing w:val="28"/>
          <w:sz w:val="26"/>
        </w:rPr>
        <w:t xml:space="preserve"> </w:t>
      </w:r>
      <w:r>
        <w:rPr>
          <w:b/>
          <w:i/>
          <w:color w:val="1F1F1F"/>
          <w:sz w:val="26"/>
        </w:rPr>
        <w:t>trang</w:t>
      </w:r>
      <w:r>
        <w:rPr>
          <w:b/>
          <w:i/>
          <w:color w:val="1F1F1F"/>
          <w:spacing w:val="27"/>
          <w:sz w:val="26"/>
        </w:rPr>
        <w:t xml:space="preserve"> </w:t>
      </w:r>
      <w:r>
        <w:rPr>
          <w:b/>
          <w:i/>
          <w:color w:val="1F1F1F"/>
          <w:spacing w:val="-5"/>
          <w:sz w:val="26"/>
        </w:rPr>
        <w:t>này</w:t>
      </w:r>
    </w:p>
    <w:p w14:paraId="20A95326" w14:textId="77777777" w:rsidR="00111872" w:rsidRDefault="00111872">
      <w:pPr>
        <w:jc w:val="center"/>
        <w:rPr>
          <w:sz w:val="26"/>
        </w:rPr>
        <w:sectPr w:rsidR="00111872" w:rsidSect="00BA0DE0">
          <w:headerReference w:type="default" r:id="rId55"/>
          <w:footerReference w:type="default" r:id="rId56"/>
          <w:pgSz w:w="11920" w:h="16850"/>
          <w:pgMar w:top="880" w:right="700" w:bottom="1240" w:left="1160" w:header="539" w:footer="1051" w:gutter="0"/>
          <w:cols w:space="720"/>
        </w:sectPr>
      </w:pPr>
    </w:p>
    <w:p w14:paraId="1AE7944D" w14:textId="77777777" w:rsidR="00111872" w:rsidRDefault="00FF08EA">
      <w:pPr>
        <w:pStyle w:val="Heading2"/>
        <w:tabs>
          <w:tab w:val="left" w:pos="8708"/>
        </w:tabs>
        <w:spacing w:before="119"/>
        <w:ind w:left="1180"/>
      </w:pPr>
      <w:r>
        <w:rPr>
          <w:noProof/>
        </w:rPr>
        <w:lastRenderedPageBreak/>
        <mc:AlternateContent>
          <mc:Choice Requires="wps">
            <w:drawing>
              <wp:anchor distT="0" distB="0" distL="0" distR="0" simplePos="0" relativeHeight="251658241" behindDoc="0" locked="0" layoutInCell="1" allowOverlap="1" wp14:anchorId="1E34FA88" wp14:editId="717BEB13">
                <wp:simplePos x="0" y="0"/>
                <wp:positionH relativeFrom="page">
                  <wp:posOffset>7032752</wp:posOffset>
                </wp:positionH>
                <wp:positionV relativeFrom="page">
                  <wp:posOffset>548131</wp:posOffset>
                </wp:positionV>
                <wp:extent cx="330200" cy="327660"/>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327660"/>
                        </a:xfrm>
                        <a:prstGeom prst="rect">
                          <a:avLst/>
                        </a:prstGeom>
                      </wps:spPr>
                      <wps:txbx>
                        <w:txbxContent>
                          <w:p w14:paraId="57F686A3" w14:textId="77777777" w:rsidR="00111872" w:rsidRDefault="00FF08EA">
                            <w:pPr>
                              <w:spacing w:line="509" w:lineRule="exact"/>
                              <w:ind w:left="20"/>
                              <w:rPr>
                                <w:rFonts w:ascii="Carlito"/>
                                <w:b/>
                                <w:sz w:val="48"/>
                              </w:rPr>
                            </w:pPr>
                            <w:r>
                              <w:rPr>
                                <w:rFonts w:ascii="Carlito"/>
                                <w:b/>
                                <w:color w:val="BD8F00"/>
                                <w:spacing w:val="-5"/>
                                <w:sz w:val="48"/>
                              </w:rPr>
                              <w:t>19</w:t>
                            </w:r>
                          </w:p>
                        </w:txbxContent>
                      </wps:txbx>
                      <wps:bodyPr vert="vert270" wrap="square" lIns="0" tIns="0" rIns="0" bIns="0" rtlCol="0">
                        <a:noAutofit/>
                      </wps:bodyPr>
                    </wps:wsp>
                  </a:graphicData>
                </a:graphic>
              </wp:anchor>
            </w:drawing>
          </mc:Choice>
          <mc:Fallback>
            <w:pict>
              <v:shape w14:anchorId="1E34FA88" id="Textbox 82" o:spid="_x0000_s1027" type="#_x0000_t202" style="position:absolute;left:0;text-align:left;margin-left:553.75pt;margin-top:43.15pt;width:26pt;height:25.8pt;z-index:25165824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" filled="f" stroked="f">
                <v:textbox style="layout-flow:vertical;mso-layout-flow-alt:bottom-to-top" inset="0,0,0,0">
                  <w:txbxContent>
                    <w:p w14:paraId="57F686A3" w14:textId="77777777" w:rsidR="00111872" w:rsidRDefault="00FF08EA">
                      <w:pPr>
                        <w:spacing w:line="509" w:lineRule="exact"/>
                        <w:ind w:left="20"/>
                        <w:rPr>
                          <w:rFonts w:ascii="Carlito"/>
                          <w:b/>
                          <w:sz w:val="48"/>
                        </w:rPr>
                      </w:pPr>
                      <w:r>
                        <w:rPr>
                          <w:rFonts w:ascii="Carlito"/>
                          <w:b/>
                          <w:color w:val="BD8F00"/>
                          <w:spacing w:val="-5"/>
                          <w:sz w:val="48"/>
                        </w:rPr>
                        <w:t>19</w:t>
                      </w:r>
                    </w:p>
                  </w:txbxContent>
                </v:textbox>
                <w10:wrap anchorx="page" anchory="page"/>
              </v:shape>
            </w:pict>
          </mc:Fallback>
        </mc:AlternateContent>
      </w:r>
      <w:r>
        <w:rPr>
          <w:color w:val="2C74B5"/>
          <w:w w:val="110"/>
        </w:rPr>
        <w:t>thường</w:t>
      </w:r>
      <w:r>
        <w:rPr>
          <w:color w:val="2C74B5"/>
          <w:spacing w:val="-17"/>
          <w:w w:val="110"/>
        </w:rPr>
        <w:t xml:space="preserve"> </w:t>
      </w:r>
      <w:r>
        <w:rPr>
          <w:color w:val="2C74B5"/>
          <w:spacing w:val="-5"/>
          <w:w w:val="110"/>
        </w:rPr>
        <w:t>gặp</w:t>
      </w:r>
      <w:r>
        <w:rPr>
          <w:color w:val="2C74B5"/>
        </w:rPr>
        <w:tab/>
        <w:t>Nhóm</w:t>
      </w:r>
      <w:r>
        <w:rPr>
          <w:color w:val="2C74B5"/>
          <w:spacing w:val="-1"/>
          <w:w w:val="110"/>
        </w:rPr>
        <w:t xml:space="preserve"> </w:t>
      </w:r>
      <w:r>
        <w:rPr>
          <w:color w:val="2C74B5"/>
          <w:spacing w:val="-5"/>
          <w:w w:val="110"/>
        </w:rPr>
        <w:t>07</w:t>
      </w:r>
    </w:p>
    <w:p w14:paraId="413109FE" w14:textId="77777777" w:rsidR="00111872" w:rsidRDefault="00111872">
      <w:pPr>
        <w:pStyle w:val="BodyText"/>
        <w:spacing w:before="292"/>
        <w:rPr>
          <w:b/>
        </w:rPr>
      </w:pPr>
    </w:p>
    <w:p w14:paraId="11591BB6" w14:textId="77777777" w:rsidR="00111872" w:rsidRDefault="00FF08EA">
      <w:pPr>
        <w:ind w:left="280"/>
        <w:rPr>
          <w:b/>
          <w:sz w:val="32"/>
        </w:rPr>
      </w:pPr>
      <w:r>
        <w:rPr>
          <w:b/>
          <w:color w:val="C00000"/>
          <w:w w:val="85"/>
          <w:sz w:val="32"/>
        </w:rPr>
        <w:t>YÊU</w:t>
      </w:r>
      <w:r>
        <w:rPr>
          <w:b/>
          <w:color w:val="C00000"/>
          <w:spacing w:val="-10"/>
          <w:sz w:val="32"/>
        </w:rPr>
        <w:t xml:space="preserve"> </w:t>
      </w:r>
      <w:r>
        <w:rPr>
          <w:b/>
          <w:color w:val="C00000"/>
          <w:w w:val="85"/>
          <w:sz w:val="32"/>
        </w:rPr>
        <w:t>CẦU</w:t>
      </w:r>
      <w:r>
        <w:rPr>
          <w:b/>
          <w:color w:val="C00000"/>
          <w:spacing w:val="-7"/>
          <w:sz w:val="32"/>
        </w:rPr>
        <w:t xml:space="preserve"> </w:t>
      </w:r>
      <w:r>
        <w:rPr>
          <w:b/>
          <w:color w:val="C00000"/>
          <w:spacing w:val="-4"/>
          <w:w w:val="85"/>
          <w:sz w:val="32"/>
        </w:rPr>
        <w:t>CHUNG</w:t>
      </w:r>
    </w:p>
    <w:p w14:paraId="2288BEB4" w14:textId="77777777" w:rsidR="00111872" w:rsidRDefault="00FF08EA">
      <w:pPr>
        <w:pStyle w:val="ListParagraph"/>
        <w:numPr>
          <w:ilvl w:val="0"/>
          <w:numId w:val="1"/>
        </w:numPr>
        <w:tabs>
          <w:tab w:val="left" w:pos="1000"/>
        </w:tabs>
        <w:spacing w:before="121"/>
        <w:rPr>
          <w:rFonts w:ascii="Symbol" w:hAnsi="Symbol"/>
          <w:color w:val="1F1F1F"/>
          <w:sz w:val="26"/>
        </w:rPr>
      </w:pPr>
      <w:r>
        <w:rPr>
          <w:color w:val="1F1F1F"/>
          <w:sz w:val="26"/>
        </w:rPr>
        <w:t>Sinh</w:t>
      </w:r>
      <w:r>
        <w:rPr>
          <w:color w:val="1F1F1F"/>
          <w:spacing w:val="17"/>
          <w:sz w:val="26"/>
        </w:rPr>
        <w:t xml:space="preserve"> </w:t>
      </w:r>
      <w:r>
        <w:rPr>
          <w:color w:val="1F1F1F"/>
          <w:sz w:val="26"/>
        </w:rPr>
        <w:t>viên</w:t>
      </w:r>
      <w:r>
        <w:rPr>
          <w:color w:val="1F1F1F"/>
          <w:spacing w:val="18"/>
          <w:sz w:val="26"/>
        </w:rPr>
        <w:t xml:space="preserve"> </w:t>
      </w:r>
      <w:r>
        <w:rPr>
          <w:color w:val="1F1F1F"/>
          <w:sz w:val="26"/>
        </w:rPr>
        <w:t>tìm</w:t>
      </w:r>
      <w:r>
        <w:rPr>
          <w:color w:val="1F1F1F"/>
          <w:spacing w:val="22"/>
          <w:sz w:val="26"/>
        </w:rPr>
        <w:t xml:space="preserve"> </w:t>
      </w:r>
      <w:r>
        <w:rPr>
          <w:color w:val="1F1F1F"/>
          <w:sz w:val="26"/>
        </w:rPr>
        <w:t>hiểu</w:t>
      </w:r>
      <w:r>
        <w:rPr>
          <w:color w:val="1F1F1F"/>
          <w:spacing w:val="23"/>
          <w:sz w:val="26"/>
        </w:rPr>
        <w:t xml:space="preserve"> </w:t>
      </w:r>
      <w:r>
        <w:rPr>
          <w:color w:val="1F1F1F"/>
          <w:sz w:val="26"/>
        </w:rPr>
        <w:t>và</w:t>
      </w:r>
      <w:r>
        <w:rPr>
          <w:color w:val="1F1F1F"/>
          <w:spacing w:val="19"/>
          <w:sz w:val="26"/>
        </w:rPr>
        <w:t xml:space="preserve"> </w:t>
      </w:r>
      <w:r>
        <w:rPr>
          <w:color w:val="1F1F1F"/>
          <w:sz w:val="26"/>
        </w:rPr>
        <w:t>thực</w:t>
      </w:r>
      <w:r>
        <w:rPr>
          <w:color w:val="1F1F1F"/>
          <w:spacing w:val="20"/>
          <w:sz w:val="26"/>
        </w:rPr>
        <w:t xml:space="preserve"> </w:t>
      </w:r>
      <w:r>
        <w:rPr>
          <w:color w:val="1F1F1F"/>
          <w:sz w:val="26"/>
        </w:rPr>
        <w:t>hành</w:t>
      </w:r>
      <w:r>
        <w:rPr>
          <w:color w:val="1F1F1F"/>
          <w:spacing w:val="24"/>
          <w:sz w:val="26"/>
        </w:rPr>
        <w:t xml:space="preserve"> </w:t>
      </w:r>
      <w:r>
        <w:rPr>
          <w:color w:val="1F1F1F"/>
          <w:sz w:val="26"/>
        </w:rPr>
        <w:t>theo</w:t>
      </w:r>
      <w:r>
        <w:rPr>
          <w:color w:val="1F1F1F"/>
          <w:spacing w:val="18"/>
          <w:sz w:val="26"/>
        </w:rPr>
        <w:t xml:space="preserve"> </w:t>
      </w:r>
      <w:r>
        <w:rPr>
          <w:color w:val="1F1F1F"/>
          <w:sz w:val="26"/>
        </w:rPr>
        <w:t>hướng</w:t>
      </w:r>
      <w:r>
        <w:rPr>
          <w:color w:val="1F1F1F"/>
          <w:spacing w:val="19"/>
          <w:sz w:val="26"/>
        </w:rPr>
        <w:t xml:space="preserve"> </w:t>
      </w:r>
      <w:r>
        <w:rPr>
          <w:color w:val="1F1F1F"/>
          <w:spacing w:val="-4"/>
          <w:sz w:val="26"/>
        </w:rPr>
        <w:t>dẫn.</w:t>
      </w:r>
    </w:p>
    <w:p w14:paraId="7308D1F5" w14:textId="77777777" w:rsidR="00111872" w:rsidRDefault="00FF08EA">
      <w:pPr>
        <w:pStyle w:val="ListParagraph"/>
        <w:numPr>
          <w:ilvl w:val="0"/>
          <w:numId w:val="1"/>
        </w:numPr>
        <w:tabs>
          <w:tab w:val="left" w:pos="1000"/>
        </w:tabs>
        <w:spacing w:before="183" w:line="288" w:lineRule="auto"/>
        <w:ind w:right="184"/>
        <w:rPr>
          <w:rFonts w:ascii="Symbol" w:hAnsi="Symbol"/>
          <w:color w:val="1F1F1F"/>
          <w:sz w:val="26"/>
        </w:rPr>
      </w:pPr>
      <w:r>
        <w:rPr>
          <w:color w:val="1F1F1F"/>
          <w:sz w:val="26"/>
        </w:rPr>
        <w:t>Nộp</w:t>
      </w:r>
      <w:r>
        <w:rPr>
          <w:color w:val="1F1F1F"/>
          <w:spacing w:val="20"/>
          <w:sz w:val="26"/>
        </w:rPr>
        <w:t xml:space="preserve"> </w:t>
      </w:r>
      <w:r>
        <w:rPr>
          <w:color w:val="1F1F1F"/>
          <w:sz w:val="26"/>
        </w:rPr>
        <w:t>báo</w:t>
      </w:r>
      <w:r>
        <w:rPr>
          <w:color w:val="1F1F1F"/>
          <w:spacing w:val="23"/>
          <w:sz w:val="26"/>
        </w:rPr>
        <w:t xml:space="preserve"> </w:t>
      </w:r>
      <w:r>
        <w:rPr>
          <w:color w:val="1F1F1F"/>
          <w:sz w:val="26"/>
        </w:rPr>
        <w:t>cáo kết</w:t>
      </w:r>
      <w:r>
        <w:rPr>
          <w:color w:val="1F1F1F"/>
          <w:spacing w:val="25"/>
          <w:sz w:val="26"/>
        </w:rPr>
        <w:t xml:space="preserve"> </w:t>
      </w:r>
      <w:r>
        <w:rPr>
          <w:color w:val="1F1F1F"/>
          <w:sz w:val="26"/>
        </w:rPr>
        <w:t>quả</w:t>
      </w:r>
      <w:r>
        <w:rPr>
          <w:color w:val="1F1F1F"/>
          <w:spacing w:val="28"/>
          <w:sz w:val="26"/>
        </w:rPr>
        <w:t xml:space="preserve"> </w:t>
      </w:r>
      <w:r>
        <w:rPr>
          <w:color w:val="1F1F1F"/>
          <w:sz w:val="26"/>
        </w:rPr>
        <w:t>chi</w:t>
      </w:r>
      <w:r>
        <w:rPr>
          <w:color w:val="1F1F1F"/>
          <w:spacing w:val="25"/>
          <w:sz w:val="26"/>
        </w:rPr>
        <w:t xml:space="preserve"> </w:t>
      </w:r>
      <w:r>
        <w:rPr>
          <w:color w:val="1F1F1F"/>
          <w:sz w:val="26"/>
        </w:rPr>
        <w:t>tiết</w:t>
      </w:r>
      <w:r>
        <w:rPr>
          <w:color w:val="1F1F1F"/>
          <w:spacing w:val="25"/>
          <w:sz w:val="26"/>
        </w:rPr>
        <w:t xml:space="preserve"> </w:t>
      </w:r>
      <w:r>
        <w:rPr>
          <w:color w:val="1F1F1F"/>
          <w:sz w:val="26"/>
        </w:rPr>
        <w:t>những</w:t>
      </w:r>
      <w:r>
        <w:rPr>
          <w:color w:val="1F1F1F"/>
          <w:spacing w:val="21"/>
          <w:sz w:val="26"/>
        </w:rPr>
        <w:t xml:space="preserve"> </w:t>
      </w:r>
      <w:r>
        <w:rPr>
          <w:color w:val="1F1F1F"/>
          <w:sz w:val="26"/>
        </w:rPr>
        <w:t>việc</w:t>
      </w:r>
      <w:r>
        <w:rPr>
          <w:color w:val="1F1F1F"/>
          <w:spacing w:val="25"/>
          <w:sz w:val="26"/>
        </w:rPr>
        <w:t xml:space="preserve"> </w:t>
      </w:r>
      <w:r>
        <w:rPr>
          <w:color w:val="1F1F1F"/>
          <w:sz w:val="26"/>
        </w:rPr>
        <w:t>(</w:t>
      </w:r>
      <w:r>
        <w:rPr>
          <w:b/>
          <w:color w:val="1F1F1F"/>
          <w:sz w:val="26"/>
        </w:rPr>
        <w:t>Report</w:t>
      </w:r>
      <w:r>
        <w:rPr>
          <w:color w:val="1F1F1F"/>
          <w:sz w:val="26"/>
        </w:rPr>
        <w:t>) bạn</w:t>
      </w:r>
      <w:r>
        <w:rPr>
          <w:color w:val="1F1F1F"/>
          <w:spacing w:val="23"/>
          <w:sz w:val="26"/>
        </w:rPr>
        <w:t xml:space="preserve"> </w:t>
      </w:r>
      <w:r>
        <w:rPr>
          <w:color w:val="1F1F1F"/>
          <w:sz w:val="26"/>
        </w:rPr>
        <w:t>đã</w:t>
      </w:r>
      <w:r>
        <w:rPr>
          <w:color w:val="1F1F1F"/>
          <w:spacing w:val="30"/>
          <w:sz w:val="26"/>
        </w:rPr>
        <w:t xml:space="preserve"> </w:t>
      </w:r>
      <w:r>
        <w:rPr>
          <w:color w:val="1F1F1F"/>
          <w:sz w:val="26"/>
        </w:rPr>
        <w:t>thực</w:t>
      </w:r>
      <w:r>
        <w:rPr>
          <w:color w:val="1F1F1F"/>
          <w:spacing w:val="25"/>
          <w:sz w:val="26"/>
        </w:rPr>
        <w:t xml:space="preserve"> </w:t>
      </w:r>
      <w:r>
        <w:rPr>
          <w:color w:val="1F1F1F"/>
          <w:sz w:val="26"/>
        </w:rPr>
        <w:t>hiện,</w:t>
      </w:r>
      <w:r>
        <w:rPr>
          <w:color w:val="1F1F1F"/>
          <w:spacing w:val="20"/>
          <w:sz w:val="26"/>
        </w:rPr>
        <w:t xml:space="preserve"> </w:t>
      </w:r>
      <w:r>
        <w:rPr>
          <w:color w:val="1F1F1F"/>
          <w:sz w:val="26"/>
        </w:rPr>
        <w:t>quan</w:t>
      </w:r>
      <w:r>
        <w:rPr>
          <w:color w:val="1F1F1F"/>
          <w:spacing w:val="28"/>
          <w:sz w:val="26"/>
        </w:rPr>
        <w:t xml:space="preserve"> </w:t>
      </w:r>
      <w:r>
        <w:rPr>
          <w:color w:val="1F1F1F"/>
          <w:sz w:val="26"/>
        </w:rPr>
        <w:t>sát</w:t>
      </w:r>
      <w:r>
        <w:rPr>
          <w:color w:val="1F1F1F"/>
          <w:spacing w:val="27"/>
          <w:sz w:val="26"/>
        </w:rPr>
        <w:t xml:space="preserve"> </w:t>
      </w:r>
      <w:r>
        <w:rPr>
          <w:color w:val="1F1F1F"/>
          <w:sz w:val="26"/>
        </w:rPr>
        <w:t xml:space="preserve">thấy </w:t>
      </w:r>
      <w:r>
        <w:rPr>
          <w:color w:val="1F1F1F"/>
          <w:w w:val="110"/>
          <w:sz w:val="26"/>
        </w:rPr>
        <w:t>và</w:t>
      </w:r>
      <w:r>
        <w:rPr>
          <w:color w:val="1F1F1F"/>
          <w:spacing w:val="-15"/>
          <w:w w:val="110"/>
          <w:sz w:val="26"/>
        </w:rPr>
        <w:t xml:space="preserve"> </w:t>
      </w:r>
      <w:r>
        <w:rPr>
          <w:color w:val="1F1F1F"/>
          <w:w w:val="110"/>
          <w:sz w:val="26"/>
        </w:rPr>
        <w:t>kèm</w:t>
      </w:r>
      <w:r>
        <w:rPr>
          <w:color w:val="1F1F1F"/>
          <w:spacing w:val="-13"/>
          <w:w w:val="110"/>
          <w:sz w:val="26"/>
        </w:rPr>
        <w:t xml:space="preserve"> </w:t>
      </w:r>
      <w:r>
        <w:rPr>
          <w:color w:val="1F1F1F"/>
          <w:w w:val="110"/>
          <w:sz w:val="26"/>
        </w:rPr>
        <w:t>ảnh</w:t>
      </w:r>
      <w:r>
        <w:rPr>
          <w:color w:val="1F1F1F"/>
          <w:spacing w:val="-15"/>
          <w:w w:val="110"/>
          <w:sz w:val="26"/>
        </w:rPr>
        <w:t xml:space="preserve"> </w:t>
      </w:r>
      <w:r>
        <w:rPr>
          <w:color w:val="1F1F1F"/>
          <w:w w:val="110"/>
          <w:sz w:val="26"/>
        </w:rPr>
        <w:t>chụp</w:t>
      </w:r>
      <w:r>
        <w:rPr>
          <w:color w:val="1F1F1F"/>
          <w:spacing w:val="-16"/>
          <w:w w:val="110"/>
          <w:sz w:val="26"/>
        </w:rPr>
        <w:t xml:space="preserve"> </w:t>
      </w:r>
      <w:r>
        <w:rPr>
          <w:color w:val="1F1F1F"/>
          <w:w w:val="110"/>
          <w:sz w:val="26"/>
        </w:rPr>
        <w:t>màn</w:t>
      </w:r>
      <w:r>
        <w:rPr>
          <w:color w:val="1F1F1F"/>
          <w:spacing w:val="-15"/>
          <w:w w:val="110"/>
          <w:sz w:val="26"/>
        </w:rPr>
        <w:t xml:space="preserve"> </w:t>
      </w:r>
      <w:r>
        <w:rPr>
          <w:color w:val="1F1F1F"/>
          <w:w w:val="110"/>
          <w:sz w:val="26"/>
        </w:rPr>
        <w:t>hình</w:t>
      </w:r>
      <w:r>
        <w:rPr>
          <w:color w:val="1F1F1F"/>
          <w:spacing w:val="-15"/>
          <w:w w:val="110"/>
          <w:sz w:val="26"/>
        </w:rPr>
        <w:t xml:space="preserve"> </w:t>
      </w:r>
      <w:r>
        <w:rPr>
          <w:color w:val="1F1F1F"/>
          <w:w w:val="110"/>
          <w:sz w:val="26"/>
        </w:rPr>
        <w:t>kết</w:t>
      </w:r>
      <w:r>
        <w:rPr>
          <w:color w:val="1F1F1F"/>
          <w:spacing w:val="-15"/>
          <w:w w:val="110"/>
          <w:sz w:val="26"/>
        </w:rPr>
        <w:t xml:space="preserve"> </w:t>
      </w:r>
      <w:r>
        <w:rPr>
          <w:color w:val="1F1F1F"/>
          <w:w w:val="110"/>
          <w:sz w:val="26"/>
        </w:rPr>
        <w:t>quả</w:t>
      </w:r>
      <w:r>
        <w:rPr>
          <w:color w:val="1F1F1F"/>
          <w:spacing w:val="-14"/>
          <w:w w:val="110"/>
          <w:sz w:val="26"/>
        </w:rPr>
        <w:t xml:space="preserve"> </w:t>
      </w:r>
      <w:r>
        <w:rPr>
          <w:color w:val="1F1F1F"/>
          <w:w w:val="110"/>
          <w:sz w:val="26"/>
        </w:rPr>
        <w:t>(nếu</w:t>
      </w:r>
      <w:r>
        <w:rPr>
          <w:color w:val="1F1F1F"/>
          <w:spacing w:val="-15"/>
          <w:w w:val="110"/>
          <w:sz w:val="26"/>
        </w:rPr>
        <w:t xml:space="preserve"> </w:t>
      </w:r>
      <w:r>
        <w:rPr>
          <w:color w:val="1F1F1F"/>
          <w:w w:val="110"/>
          <w:sz w:val="26"/>
        </w:rPr>
        <w:t>có);</w:t>
      </w:r>
      <w:r>
        <w:rPr>
          <w:color w:val="1F1F1F"/>
          <w:spacing w:val="-15"/>
          <w:w w:val="110"/>
          <w:sz w:val="26"/>
        </w:rPr>
        <w:t xml:space="preserve"> </w:t>
      </w:r>
      <w:r>
        <w:rPr>
          <w:color w:val="1F1F1F"/>
          <w:w w:val="110"/>
          <w:sz w:val="26"/>
        </w:rPr>
        <w:t>giải</w:t>
      </w:r>
      <w:r>
        <w:rPr>
          <w:color w:val="1F1F1F"/>
          <w:spacing w:val="-15"/>
          <w:w w:val="110"/>
          <w:sz w:val="26"/>
        </w:rPr>
        <w:t xml:space="preserve"> </w:t>
      </w:r>
      <w:r>
        <w:rPr>
          <w:color w:val="1F1F1F"/>
          <w:w w:val="110"/>
          <w:sz w:val="26"/>
        </w:rPr>
        <w:t>thích</w:t>
      </w:r>
      <w:r>
        <w:rPr>
          <w:color w:val="1F1F1F"/>
          <w:spacing w:val="-15"/>
          <w:w w:val="110"/>
          <w:sz w:val="26"/>
        </w:rPr>
        <w:t xml:space="preserve"> </w:t>
      </w:r>
      <w:r>
        <w:rPr>
          <w:color w:val="1F1F1F"/>
          <w:w w:val="110"/>
          <w:sz w:val="26"/>
        </w:rPr>
        <w:t>cho</w:t>
      </w:r>
      <w:r>
        <w:rPr>
          <w:color w:val="1F1F1F"/>
          <w:spacing w:val="-16"/>
          <w:w w:val="110"/>
          <w:sz w:val="26"/>
        </w:rPr>
        <w:t xml:space="preserve"> </w:t>
      </w:r>
      <w:r>
        <w:rPr>
          <w:color w:val="1F1F1F"/>
          <w:w w:val="110"/>
          <w:sz w:val="26"/>
        </w:rPr>
        <w:t>quan</w:t>
      </w:r>
      <w:r>
        <w:rPr>
          <w:color w:val="1F1F1F"/>
          <w:spacing w:val="-15"/>
          <w:w w:val="110"/>
          <w:sz w:val="26"/>
        </w:rPr>
        <w:t xml:space="preserve"> </w:t>
      </w:r>
      <w:r>
        <w:rPr>
          <w:color w:val="1F1F1F"/>
          <w:w w:val="110"/>
          <w:sz w:val="26"/>
        </w:rPr>
        <w:t>sát</w:t>
      </w:r>
      <w:r>
        <w:rPr>
          <w:color w:val="1F1F1F"/>
          <w:spacing w:val="-14"/>
          <w:w w:val="110"/>
          <w:sz w:val="26"/>
        </w:rPr>
        <w:t xml:space="preserve"> </w:t>
      </w:r>
      <w:r>
        <w:rPr>
          <w:color w:val="1F1F1F"/>
          <w:w w:val="110"/>
          <w:sz w:val="26"/>
        </w:rPr>
        <w:t>(nếu</w:t>
      </w:r>
      <w:r>
        <w:rPr>
          <w:color w:val="1F1F1F"/>
          <w:spacing w:val="-15"/>
          <w:w w:val="110"/>
          <w:sz w:val="26"/>
        </w:rPr>
        <w:t xml:space="preserve"> </w:t>
      </w:r>
      <w:r>
        <w:rPr>
          <w:color w:val="1F1F1F"/>
          <w:w w:val="110"/>
          <w:sz w:val="26"/>
        </w:rPr>
        <w:t>có).</w:t>
      </w:r>
    </w:p>
    <w:p w14:paraId="346BAAA7" w14:textId="77777777" w:rsidR="00111872" w:rsidRDefault="00FF08EA">
      <w:pPr>
        <w:pStyle w:val="ListParagraph"/>
        <w:numPr>
          <w:ilvl w:val="0"/>
          <w:numId w:val="1"/>
        </w:numPr>
        <w:tabs>
          <w:tab w:val="left" w:pos="1000"/>
        </w:tabs>
        <w:spacing w:before="118"/>
        <w:rPr>
          <w:rFonts w:ascii="Symbol" w:hAnsi="Symbol"/>
          <w:color w:val="1F1F1F"/>
          <w:sz w:val="26"/>
        </w:rPr>
      </w:pPr>
      <w:r>
        <w:rPr>
          <w:color w:val="1F1F1F"/>
          <w:w w:val="105"/>
          <w:sz w:val="26"/>
        </w:rPr>
        <w:t>Sinh</w:t>
      </w:r>
      <w:r>
        <w:rPr>
          <w:color w:val="1F1F1F"/>
          <w:spacing w:val="-9"/>
          <w:w w:val="105"/>
          <w:sz w:val="26"/>
        </w:rPr>
        <w:t xml:space="preserve"> </w:t>
      </w:r>
      <w:r>
        <w:rPr>
          <w:color w:val="1F1F1F"/>
          <w:w w:val="105"/>
          <w:sz w:val="26"/>
        </w:rPr>
        <w:t>viên</w:t>
      </w:r>
      <w:r>
        <w:rPr>
          <w:color w:val="1F1F1F"/>
          <w:spacing w:val="-10"/>
          <w:w w:val="105"/>
          <w:sz w:val="26"/>
        </w:rPr>
        <w:t xml:space="preserve"> </w:t>
      </w:r>
      <w:r>
        <w:rPr>
          <w:color w:val="1F1F1F"/>
          <w:w w:val="105"/>
          <w:sz w:val="26"/>
        </w:rPr>
        <w:t>báo</w:t>
      </w:r>
      <w:r>
        <w:rPr>
          <w:color w:val="1F1F1F"/>
          <w:spacing w:val="-11"/>
          <w:w w:val="105"/>
          <w:sz w:val="26"/>
        </w:rPr>
        <w:t xml:space="preserve"> </w:t>
      </w:r>
      <w:r>
        <w:rPr>
          <w:color w:val="1F1F1F"/>
          <w:w w:val="105"/>
          <w:sz w:val="26"/>
        </w:rPr>
        <w:t>cáo</w:t>
      </w:r>
      <w:r>
        <w:rPr>
          <w:color w:val="1F1F1F"/>
          <w:spacing w:val="-11"/>
          <w:w w:val="105"/>
          <w:sz w:val="26"/>
        </w:rPr>
        <w:t xml:space="preserve"> </w:t>
      </w:r>
      <w:r>
        <w:rPr>
          <w:color w:val="1F1F1F"/>
          <w:w w:val="105"/>
          <w:sz w:val="26"/>
        </w:rPr>
        <w:t>kết</w:t>
      </w:r>
      <w:r>
        <w:rPr>
          <w:color w:val="1F1F1F"/>
          <w:spacing w:val="-9"/>
          <w:w w:val="105"/>
          <w:sz w:val="26"/>
        </w:rPr>
        <w:t xml:space="preserve"> </w:t>
      </w:r>
      <w:r>
        <w:rPr>
          <w:color w:val="1F1F1F"/>
          <w:w w:val="105"/>
          <w:sz w:val="26"/>
        </w:rPr>
        <w:t>quả</w:t>
      </w:r>
      <w:r>
        <w:rPr>
          <w:color w:val="1F1F1F"/>
          <w:spacing w:val="-8"/>
          <w:w w:val="105"/>
          <w:sz w:val="26"/>
        </w:rPr>
        <w:t xml:space="preserve"> </w:t>
      </w:r>
      <w:r>
        <w:rPr>
          <w:color w:val="1F1F1F"/>
          <w:w w:val="105"/>
          <w:sz w:val="26"/>
        </w:rPr>
        <w:t>thực</w:t>
      </w:r>
      <w:r>
        <w:rPr>
          <w:color w:val="1F1F1F"/>
          <w:spacing w:val="-9"/>
          <w:w w:val="105"/>
          <w:sz w:val="26"/>
        </w:rPr>
        <w:t xml:space="preserve"> </w:t>
      </w:r>
      <w:r>
        <w:rPr>
          <w:color w:val="1F1F1F"/>
          <w:w w:val="105"/>
          <w:sz w:val="26"/>
        </w:rPr>
        <w:t>hiện</w:t>
      </w:r>
      <w:r>
        <w:rPr>
          <w:color w:val="1F1F1F"/>
          <w:spacing w:val="-9"/>
          <w:w w:val="105"/>
          <w:sz w:val="26"/>
        </w:rPr>
        <w:t xml:space="preserve"> </w:t>
      </w:r>
      <w:r>
        <w:rPr>
          <w:color w:val="1F1F1F"/>
          <w:w w:val="105"/>
          <w:sz w:val="26"/>
        </w:rPr>
        <w:t>và</w:t>
      </w:r>
      <w:r>
        <w:rPr>
          <w:color w:val="1F1F1F"/>
          <w:spacing w:val="-9"/>
          <w:w w:val="105"/>
          <w:sz w:val="26"/>
        </w:rPr>
        <w:t xml:space="preserve"> </w:t>
      </w:r>
      <w:r>
        <w:rPr>
          <w:color w:val="1F1F1F"/>
          <w:w w:val="105"/>
          <w:sz w:val="26"/>
        </w:rPr>
        <w:t>nộp</w:t>
      </w:r>
      <w:r>
        <w:rPr>
          <w:color w:val="1F1F1F"/>
          <w:spacing w:val="-6"/>
          <w:w w:val="105"/>
          <w:sz w:val="26"/>
        </w:rPr>
        <w:t xml:space="preserve"> </w:t>
      </w:r>
      <w:r>
        <w:rPr>
          <w:color w:val="1F1F1F"/>
          <w:spacing w:val="-4"/>
          <w:w w:val="105"/>
          <w:sz w:val="26"/>
        </w:rPr>
        <w:t>bài.</w:t>
      </w:r>
    </w:p>
    <w:p w14:paraId="217E8BE1" w14:textId="77777777" w:rsidR="00111872" w:rsidRDefault="00FF08EA">
      <w:pPr>
        <w:pStyle w:val="Heading2"/>
        <w:spacing w:before="188"/>
        <w:ind w:left="640"/>
      </w:pPr>
      <w:r>
        <w:rPr>
          <w:color w:val="1F1F1F"/>
          <w:spacing w:val="-2"/>
          <w:w w:val="105"/>
        </w:rPr>
        <w:t>Báo</w:t>
      </w:r>
      <w:r>
        <w:rPr>
          <w:color w:val="1F1F1F"/>
          <w:spacing w:val="-14"/>
          <w:w w:val="105"/>
        </w:rPr>
        <w:t xml:space="preserve"> </w:t>
      </w:r>
      <w:r>
        <w:rPr>
          <w:color w:val="1F1F1F"/>
          <w:spacing w:val="-4"/>
          <w:w w:val="105"/>
        </w:rPr>
        <w:t>cáo:</w:t>
      </w:r>
    </w:p>
    <w:p w14:paraId="0EC90DF5" w14:textId="77777777" w:rsidR="00111872" w:rsidRDefault="00FF08EA">
      <w:pPr>
        <w:pStyle w:val="ListParagraph"/>
        <w:numPr>
          <w:ilvl w:val="0"/>
          <w:numId w:val="1"/>
        </w:numPr>
        <w:tabs>
          <w:tab w:val="left" w:pos="999"/>
        </w:tabs>
        <w:spacing w:before="182"/>
        <w:ind w:left="999" w:hanging="359"/>
        <w:jc w:val="both"/>
        <w:rPr>
          <w:rFonts w:ascii="Symbol" w:hAnsi="Symbol"/>
          <w:color w:val="1F1F1F"/>
          <w:sz w:val="26"/>
        </w:rPr>
      </w:pPr>
      <w:r>
        <w:rPr>
          <w:color w:val="1F1F1F"/>
          <w:sz w:val="26"/>
        </w:rPr>
        <w:t>File</w:t>
      </w:r>
      <w:r>
        <w:rPr>
          <w:color w:val="1F1F1F"/>
          <w:spacing w:val="-10"/>
          <w:sz w:val="26"/>
        </w:rPr>
        <w:t xml:space="preserve"> </w:t>
      </w:r>
      <w:r>
        <w:rPr>
          <w:color w:val="FF0000"/>
          <w:sz w:val="26"/>
        </w:rPr>
        <w:t>.DOCX</w:t>
      </w:r>
      <w:r>
        <w:rPr>
          <w:color w:val="FF0000"/>
          <w:spacing w:val="-4"/>
          <w:sz w:val="26"/>
        </w:rPr>
        <w:t xml:space="preserve"> </w:t>
      </w:r>
      <w:r>
        <w:rPr>
          <w:color w:val="FF0000"/>
          <w:sz w:val="26"/>
        </w:rPr>
        <w:t>và</w:t>
      </w:r>
      <w:r>
        <w:rPr>
          <w:color w:val="FF0000"/>
          <w:spacing w:val="-8"/>
          <w:sz w:val="26"/>
        </w:rPr>
        <w:t xml:space="preserve"> </w:t>
      </w:r>
      <w:r>
        <w:rPr>
          <w:color w:val="FF0000"/>
          <w:sz w:val="26"/>
        </w:rPr>
        <w:t>.PDF</w:t>
      </w:r>
      <w:r>
        <w:rPr>
          <w:color w:val="1F1F1F"/>
          <w:sz w:val="26"/>
        </w:rPr>
        <w:t>.</w:t>
      </w:r>
      <w:r>
        <w:rPr>
          <w:color w:val="1F1F1F"/>
          <w:spacing w:val="-9"/>
          <w:sz w:val="26"/>
        </w:rPr>
        <w:t xml:space="preserve"> </w:t>
      </w:r>
      <w:r>
        <w:rPr>
          <w:color w:val="1F1F1F"/>
          <w:sz w:val="26"/>
        </w:rPr>
        <w:t>Tập</w:t>
      </w:r>
      <w:r>
        <w:rPr>
          <w:color w:val="1F1F1F"/>
          <w:spacing w:val="-12"/>
          <w:sz w:val="26"/>
        </w:rPr>
        <w:t xml:space="preserve"> </w:t>
      </w:r>
      <w:r>
        <w:rPr>
          <w:color w:val="1F1F1F"/>
          <w:sz w:val="26"/>
        </w:rPr>
        <w:t>trung</w:t>
      </w:r>
      <w:r>
        <w:rPr>
          <w:color w:val="1F1F1F"/>
          <w:spacing w:val="-10"/>
          <w:sz w:val="26"/>
        </w:rPr>
        <w:t xml:space="preserve"> </w:t>
      </w:r>
      <w:r>
        <w:rPr>
          <w:color w:val="1F1F1F"/>
          <w:sz w:val="26"/>
        </w:rPr>
        <w:t>vào</w:t>
      </w:r>
      <w:r>
        <w:rPr>
          <w:color w:val="1F1F1F"/>
          <w:spacing w:val="-6"/>
          <w:sz w:val="26"/>
        </w:rPr>
        <w:t xml:space="preserve"> </w:t>
      </w:r>
      <w:r>
        <w:rPr>
          <w:color w:val="1F1F1F"/>
          <w:sz w:val="26"/>
        </w:rPr>
        <w:t>nội</w:t>
      </w:r>
      <w:r>
        <w:rPr>
          <w:color w:val="1F1F1F"/>
          <w:spacing w:val="-10"/>
          <w:sz w:val="26"/>
        </w:rPr>
        <w:t xml:space="preserve"> </w:t>
      </w:r>
      <w:r>
        <w:rPr>
          <w:color w:val="1F1F1F"/>
          <w:sz w:val="26"/>
        </w:rPr>
        <w:t>dung,</w:t>
      </w:r>
      <w:r>
        <w:rPr>
          <w:color w:val="1F1F1F"/>
          <w:spacing w:val="-4"/>
          <w:sz w:val="26"/>
        </w:rPr>
        <w:t xml:space="preserve"> </w:t>
      </w:r>
      <w:r>
        <w:rPr>
          <w:color w:val="1F1F1F"/>
          <w:sz w:val="26"/>
        </w:rPr>
        <w:t>không</w:t>
      </w:r>
      <w:r>
        <w:rPr>
          <w:color w:val="1F1F1F"/>
          <w:spacing w:val="-10"/>
          <w:sz w:val="26"/>
        </w:rPr>
        <w:t xml:space="preserve"> </w:t>
      </w:r>
      <w:r>
        <w:rPr>
          <w:color w:val="1F1F1F"/>
          <w:sz w:val="26"/>
        </w:rPr>
        <w:t>mô</w:t>
      </w:r>
      <w:r>
        <w:rPr>
          <w:color w:val="1F1F1F"/>
          <w:spacing w:val="-11"/>
          <w:sz w:val="26"/>
        </w:rPr>
        <w:t xml:space="preserve"> </w:t>
      </w:r>
      <w:r>
        <w:rPr>
          <w:color w:val="1F1F1F"/>
          <w:sz w:val="26"/>
        </w:rPr>
        <w:t>tả</w:t>
      </w:r>
      <w:r>
        <w:rPr>
          <w:color w:val="1F1F1F"/>
          <w:spacing w:val="-7"/>
          <w:sz w:val="26"/>
        </w:rPr>
        <w:t xml:space="preserve"> </w:t>
      </w:r>
      <w:r>
        <w:rPr>
          <w:color w:val="1F1F1F"/>
          <w:sz w:val="26"/>
        </w:rPr>
        <w:t>lý</w:t>
      </w:r>
      <w:r>
        <w:rPr>
          <w:color w:val="1F1F1F"/>
          <w:spacing w:val="-10"/>
          <w:sz w:val="26"/>
        </w:rPr>
        <w:t xml:space="preserve"> </w:t>
      </w:r>
      <w:r>
        <w:rPr>
          <w:color w:val="1F1F1F"/>
          <w:spacing w:val="-2"/>
          <w:sz w:val="26"/>
        </w:rPr>
        <w:t>thuyết.</w:t>
      </w:r>
    </w:p>
    <w:p w14:paraId="522933F7" w14:textId="77777777" w:rsidR="00111872" w:rsidRDefault="00FF08EA">
      <w:pPr>
        <w:pStyle w:val="ListParagraph"/>
        <w:numPr>
          <w:ilvl w:val="0"/>
          <w:numId w:val="1"/>
        </w:numPr>
        <w:tabs>
          <w:tab w:val="left" w:pos="1000"/>
        </w:tabs>
        <w:spacing w:before="183" w:line="288" w:lineRule="auto"/>
        <w:ind w:right="126"/>
        <w:jc w:val="both"/>
        <w:rPr>
          <w:rFonts w:ascii="Symbol" w:hAnsi="Symbol"/>
          <w:color w:val="1F1F1F"/>
          <w:sz w:val="26"/>
        </w:rPr>
      </w:pPr>
      <w:r>
        <w:rPr>
          <w:color w:val="1F1F1F"/>
          <w:w w:val="105"/>
          <w:sz w:val="26"/>
        </w:rPr>
        <w:t xml:space="preserve">Nội dung trình bày bằng </w:t>
      </w:r>
      <w:r>
        <w:rPr>
          <w:color w:val="FF0000"/>
          <w:w w:val="105"/>
          <w:sz w:val="26"/>
        </w:rPr>
        <w:t xml:space="preserve">Font chữ Times New Romans/ hoặc font </w:t>
      </w:r>
      <w:r>
        <w:rPr>
          <w:color w:val="FF0000"/>
          <w:w w:val="105"/>
          <w:sz w:val="26"/>
        </w:rPr>
        <w:t>chữ của mẫu báo</w:t>
      </w:r>
      <w:r>
        <w:rPr>
          <w:color w:val="FF0000"/>
          <w:spacing w:val="-15"/>
          <w:w w:val="105"/>
          <w:sz w:val="26"/>
        </w:rPr>
        <w:t xml:space="preserve"> </w:t>
      </w:r>
      <w:r>
        <w:rPr>
          <w:color w:val="FF0000"/>
          <w:w w:val="105"/>
          <w:sz w:val="26"/>
        </w:rPr>
        <w:t>cáo</w:t>
      </w:r>
      <w:r>
        <w:rPr>
          <w:color w:val="FF0000"/>
          <w:spacing w:val="-15"/>
          <w:w w:val="105"/>
          <w:sz w:val="26"/>
        </w:rPr>
        <w:t xml:space="preserve"> </w:t>
      </w:r>
      <w:r>
        <w:rPr>
          <w:color w:val="FF0000"/>
          <w:w w:val="105"/>
          <w:sz w:val="26"/>
        </w:rPr>
        <w:t>này</w:t>
      </w:r>
      <w:r>
        <w:rPr>
          <w:color w:val="FF0000"/>
          <w:spacing w:val="-15"/>
          <w:w w:val="105"/>
          <w:sz w:val="26"/>
        </w:rPr>
        <w:t xml:space="preserve"> </w:t>
      </w:r>
      <w:r>
        <w:rPr>
          <w:color w:val="FF0000"/>
          <w:w w:val="105"/>
          <w:sz w:val="26"/>
        </w:rPr>
        <w:t>(UTM</w:t>
      </w:r>
      <w:r>
        <w:rPr>
          <w:color w:val="FF0000"/>
          <w:spacing w:val="-15"/>
          <w:w w:val="105"/>
          <w:sz w:val="26"/>
        </w:rPr>
        <w:t xml:space="preserve"> </w:t>
      </w:r>
      <w:r>
        <w:rPr>
          <w:color w:val="FF0000"/>
          <w:w w:val="105"/>
          <w:sz w:val="26"/>
        </w:rPr>
        <w:t>Neo</w:t>
      </w:r>
      <w:r>
        <w:rPr>
          <w:color w:val="FF0000"/>
          <w:spacing w:val="-15"/>
          <w:w w:val="105"/>
          <w:sz w:val="26"/>
        </w:rPr>
        <w:t xml:space="preserve"> </w:t>
      </w:r>
      <w:r>
        <w:rPr>
          <w:color w:val="FF0000"/>
          <w:w w:val="105"/>
          <w:sz w:val="26"/>
        </w:rPr>
        <w:t>Sans</w:t>
      </w:r>
      <w:r>
        <w:rPr>
          <w:color w:val="FF0000"/>
          <w:spacing w:val="-15"/>
          <w:w w:val="105"/>
          <w:sz w:val="26"/>
        </w:rPr>
        <w:t xml:space="preserve"> </w:t>
      </w:r>
      <w:r>
        <w:rPr>
          <w:color w:val="FF0000"/>
          <w:w w:val="105"/>
          <w:sz w:val="26"/>
        </w:rPr>
        <w:t>Intel/UTM</w:t>
      </w:r>
      <w:r>
        <w:rPr>
          <w:color w:val="FF0000"/>
          <w:spacing w:val="-15"/>
          <w:w w:val="105"/>
          <w:sz w:val="26"/>
        </w:rPr>
        <w:t xml:space="preserve"> </w:t>
      </w:r>
      <w:r>
        <w:rPr>
          <w:color w:val="FF0000"/>
          <w:w w:val="105"/>
          <w:sz w:val="26"/>
        </w:rPr>
        <w:t>Viet</w:t>
      </w:r>
      <w:r>
        <w:rPr>
          <w:color w:val="FF0000"/>
          <w:spacing w:val="-14"/>
          <w:w w:val="105"/>
          <w:sz w:val="26"/>
        </w:rPr>
        <w:t xml:space="preserve"> </w:t>
      </w:r>
      <w:r>
        <w:rPr>
          <w:color w:val="FF0000"/>
          <w:w w:val="105"/>
          <w:sz w:val="26"/>
        </w:rPr>
        <w:t>Sach)–</w:t>
      </w:r>
      <w:r>
        <w:rPr>
          <w:color w:val="FF0000"/>
          <w:spacing w:val="-16"/>
          <w:w w:val="105"/>
          <w:sz w:val="26"/>
        </w:rPr>
        <w:t xml:space="preserve"> </w:t>
      </w:r>
      <w:r>
        <w:rPr>
          <w:color w:val="FF0000"/>
          <w:w w:val="105"/>
          <w:sz w:val="26"/>
        </w:rPr>
        <w:t>cỡ</w:t>
      </w:r>
      <w:r>
        <w:rPr>
          <w:color w:val="FF0000"/>
          <w:spacing w:val="-14"/>
          <w:w w:val="105"/>
          <w:sz w:val="26"/>
        </w:rPr>
        <w:t xml:space="preserve"> </w:t>
      </w:r>
      <w:r>
        <w:rPr>
          <w:color w:val="FF0000"/>
          <w:w w:val="105"/>
          <w:sz w:val="26"/>
        </w:rPr>
        <w:t>chữ</w:t>
      </w:r>
      <w:r>
        <w:rPr>
          <w:color w:val="FF0000"/>
          <w:spacing w:val="-15"/>
          <w:w w:val="105"/>
          <w:sz w:val="26"/>
        </w:rPr>
        <w:t xml:space="preserve"> </w:t>
      </w:r>
      <w:r>
        <w:rPr>
          <w:color w:val="FF0000"/>
          <w:w w:val="105"/>
          <w:sz w:val="26"/>
        </w:rPr>
        <w:t>13</w:t>
      </w:r>
      <w:r>
        <w:rPr>
          <w:color w:val="C00000"/>
          <w:w w:val="105"/>
          <w:sz w:val="26"/>
        </w:rPr>
        <w:t>.</w:t>
      </w:r>
      <w:r>
        <w:rPr>
          <w:color w:val="C00000"/>
          <w:spacing w:val="-15"/>
          <w:w w:val="105"/>
          <w:sz w:val="26"/>
        </w:rPr>
        <w:t xml:space="preserve"> </w:t>
      </w:r>
      <w:r>
        <w:rPr>
          <w:color w:val="FF0000"/>
          <w:w w:val="105"/>
          <w:sz w:val="26"/>
        </w:rPr>
        <w:t>Canh</w:t>
      </w:r>
      <w:r>
        <w:rPr>
          <w:color w:val="FF0000"/>
          <w:spacing w:val="-15"/>
          <w:w w:val="105"/>
          <w:sz w:val="26"/>
        </w:rPr>
        <w:t xml:space="preserve"> </w:t>
      </w:r>
      <w:r>
        <w:rPr>
          <w:color w:val="FF0000"/>
          <w:w w:val="105"/>
          <w:sz w:val="26"/>
        </w:rPr>
        <w:t>đều</w:t>
      </w:r>
      <w:r>
        <w:rPr>
          <w:color w:val="FF0000"/>
          <w:spacing w:val="-15"/>
          <w:w w:val="105"/>
          <w:sz w:val="26"/>
        </w:rPr>
        <w:t xml:space="preserve"> </w:t>
      </w:r>
      <w:r>
        <w:rPr>
          <w:color w:val="FF0000"/>
          <w:w w:val="105"/>
          <w:sz w:val="26"/>
        </w:rPr>
        <w:t>(Justify) cho văn bản. Canh giữa (Center) cho ảnh chụp.</w:t>
      </w:r>
    </w:p>
    <w:p w14:paraId="11BB5AE8" w14:textId="77777777" w:rsidR="00111872" w:rsidRDefault="00FF08EA">
      <w:pPr>
        <w:pStyle w:val="ListParagraph"/>
        <w:numPr>
          <w:ilvl w:val="0"/>
          <w:numId w:val="1"/>
        </w:numPr>
        <w:tabs>
          <w:tab w:val="left" w:pos="1000"/>
        </w:tabs>
        <w:spacing w:before="129" w:line="285" w:lineRule="auto"/>
        <w:ind w:right="135"/>
        <w:jc w:val="both"/>
        <w:rPr>
          <w:rFonts w:ascii="Symbol" w:hAnsi="Symbol"/>
          <w:color w:val="1F1F1F"/>
          <w:sz w:val="26"/>
        </w:rPr>
      </w:pPr>
      <w:r>
        <w:rPr>
          <w:color w:val="1F1F1F"/>
          <w:w w:val="105"/>
          <w:sz w:val="26"/>
        </w:rPr>
        <w:t>Đặt tên theo định dạng: [Mã lớp]-SessionX_GroupY. (trong đó X là Thứ tự buổi Thực</w:t>
      </w:r>
      <w:r>
        <w:rPr>
          <w:color w:val="1F1F1F"/>
          <w:spacing w:val="-8"/>
          <w:w w:val="105"/>
          <w:sz w:val="26"/>
        </w:rPr>
        <w:t xml:space="preserve"> </w:t>
      </w:r>
      <w:r>
        <w:rPr>
          <w:color w:val="1F1F1F"/>
          <w:w w:val="105"/>
          <w:sz w:val="26"/>
        </w:rPr>
        <w:t>hành,</w:t>
      </w:r>
      <w:r>
        <w:rPr>
          <w:color w:val="1F1F1F"/>
          <w:spacing w:val="-8"/>
          <w:w w:val="105"/>
          <w:sz w:val="26"/>
        </w:rPr>
        <w:t xml:space="preserve"> </w:t>
      </w:r>
      <w:r>
        <w:rPr>
          <w:color w:val="1F1F1F"/>
          <w:w w:val="105"/>
          <w:sz w:val="26"/>
        </w:rPr>
        <w:t>Y</w:t>
      </w:r>
      <w:r>
        <w:rPr>
          <w:color w:val="1F1F1F"/>
          <w:spacing w:val="-8"/>
          <w:w w:val="105"/>
          <w:sz w:val="26"/>
        </w:rPr>
        <w:t xml:space="preserve"> </w:t>
      </w:r>
      <w:r>
        <w:rPr>
          <w:color w:val="1F1F1F"/>
          <w:w w:val="105"/>
          <w:sz w:val="26"/>
        </w:rPr>
        <w:t>là</w:t>
      </w:r>
      <w:r>
        <w:rPr>
          <w:color w:val="1F1F1F"/>
          <w:spacing w:val="-8"/>
          <w:w w:val="105"/>
          <w:sz w:val="26"/>
        </w:rPr>
        <w:t xml:space="preserve"> </w:t>
      </w:r>
      <w:r>
        <w:rPr>
          <w:color w:val="1F1F1F"/>
          <w:w w:val="105"/>
          <w:sz w:val="26"/>
        </w:rPr>
        <w:t>số</w:t>
      </w:r>
      <w:r>
        <w:rPr>
          <w:color w:val="1F1F1F"/>
          <w:spacing w:val="-9"/>
          <w:w w:val="105"/>
          <w:sz w:val="26"/>
        </w:rPr>
        <w:t xml:space="preserve"> </w:t>
      </w:r>
      <w:r>
        <w:rPr>
          <w:color w:val="1F1F1F"/>
          <w:w w:val="105"/>
          <w:sz w:val="26"/>
        </w:rPr>
        <w:t>thứ</w:t>
      </w:r>
      <w:r>
        <w:rPr>
          <w:color w:val="1F1F1F"/>
          <w:spacing w:val="-9"/>
          <w:w w:val="105"/>
          <w:sz w:val="26"/>
        </w:rPr>
        <w:t xml:space="preserve"> </w:t>
      </w:r>
      <w:r>
        <w:rPr>
          <w:color w:val="1F1F1F"/>
          <w:w w:val="105"/>
          <w:sz w:val="26"/>
        </w:rPr>
        <w:t>tự</w:t>
      </w:r>
      <w:r>
        <w:rPr>
          <w:color w:val="1F1F1F"/>
          <w:spacing w:val="-9"/>
          <w:w w:val="105"/>
          <w:sz w:val="26"/>
        </w:rPr>
        <w:t xml:space="preserve"> </w:t>
      </w:r>
      <w:r>
        <w:rPr>
          <w:color w:val="1F1F1F"/>
          <w:w w:val="105"/>
          <w:sz w:val="26"/>
        </w:rPr>
        <w:t>Nhóm</w:t>
      </w:r>
      <w:r>
        <w:rPr>
          <w:color w:val="1F1F1F"/>
          <w:spacing w:val="-8"/>
          <w:w w:val="105"/>
          <w:sz w:val="26"/>
        </w:rPr>
        <w:t xml:space="preserve"> </w:t>
      </w:r>
      <w:r>
        <w:rPr>
          <w:color w:val="1F1F1F"/>
          <w:w w:val="105"/>
          <w:sz w:val="26"/>
        </w:rPr>
        <w:t>Thực</w:t>
      </w:r>
      <w:r>
        <w:rPr>
          <w:color w:val="1F1F1F"/>
          <w:spacing w:val="-8"/>
          <w:w w:val="105"/>
          <w:sz w:val="26"/>
        </w:rPr>
        <w:t xml:space="preserve"> </w:t>
      </w:r>
      <w:r>
        <w:rPr>
          <w:color w:val="1F1F1F"/>
          <w:w w:val="105"/>
          <w:sz w:val="26"/>
        </w:rPr>
        <w:t>hành</w:t>
      </w:r>
      <w:r>
        <w:rPr>
          <w:color w:val="1F1F1F"/>
          <w:spacing w:val="-8"/>
          <w:w w:val="105"/>
          <w:sz w:val="26"/>
        </w:rPr>
        <w:t xml:space="preserve"> </w:t>
      </w:r>
      <w:r>
        <w:rPr>
          <w:color w:val="1F1F1F"/>
          <w:w w:val="105"/>
          <w:sz w:val="26"/>
        </w:rPr>
        <w:t>đã</w:t>
      </w:r>
      <w:r>
        <w:rPr>
          <w:color w:val="1F1F1F"/>
          <w:spacing w:val="-7"/>
          <w:w w:val="105"/>
          <w:sz w:val="26"/>
        </w:rPr>
        <w:t xml:space="preserve"> </w:t>
      </w:r>
      <w:r>
        <w:rPr>
          <w:color w:val="1F1F1F"/>
          <w:w w:val="105"/>
          <w:sz w:val="26"/>
        </w:rPr>
        <w:t>đăng</w:t>
      </w:r>
      <w:r>
        <w:rPr>
          <w:color w:val="1F1F1F"/>
          <w:spacing w:val="-10"/>
          <w:w w:val="105"/>
          <w:sz w:val="26"/>
        </w:rPr>
        <w:t xml:space="preserve"> </w:t>
      </w:r>
      <w:r>
        <w:rPr>
          <w:color w:val="1F1F1F"/>
          <w:w w:val="105"/>
          <w:sz w:val="26"/>
        </w:rPr>
        <w:t>ký</w:t>
      </w:r>
      <w:r>
        <w:rPr>
          <w:color w:val="1F1F1F"/>
          <w:spacing w:val="-9"/>
          <w:w w:val="105"/>
          <w:sz w:val="26"/>
        </w:rPr>
        <w:t xml:space="preserve"> </w:t>
      </w:r>
      <w:r>
        <w:rPr>
          <w:color w:val="1F1F1F"/>
          <w:w w:val="105"/>
          <w:sz w:val="26"/>
        </w:rPr>
        <w:t>với</w:t>
      </w:r>
      <w:r>
        <w:rPr>
          <w:color w:val="1F1F1F"/>
          <w:spacing w:val="-8"/>
          <w:w w:val="105"/>
          <w:sz w:val="26"/>
        </w:rPr>
        <w:t xml:space="preserve"> </w:t>
      </w:r>
      <w:r>
        <w:rPr>
          <w:color w:val="1F1F1F"/>
          <w:w w:val="105"/>
          <w:sz w:val="26"/>
        </w:rPr>
        <w:t>GVHD-TH).</w:t>
      </w:r>
    </w:p>
    <w:p w14:paraId="5B9B3765" w14:textId="77777777" w:rsidR="00111872" w:rsidRDefault="00FF08EA">
      <w:pPr>
        <w:spacing w:before="131"/>
        <w:ind w:left="1000"/>
        <w:jc w:val="both"/>
        <w:rPr>
          <w:i/>
          <w:sz w:val="26"/>
        </w:rPr>
      </w:pPr>
      <w:r>
        <w:rPr>
          <w:i/>
          <w:color w:val="1F1F1F"/>
          <w:spacing w:val="-8"/>
          <w:sz w:val="26"/>
        </w:rPr>
        <w:t>Ví</w:t>
      </w:r>
      <w:r>
        <w:rPr>
          <w:i/>
          <w:color w:val="1F1F1F"/>
          <w:spacing w:val="-6"/>
          <w:sz w:val="26"/>
        </w:rPr>
        <w:t xml:space="preserve"> </w:t>
      </w:r>
      <w:r>
        <w:rPr>
          <w:i/>
          <w:color w:val="1F1F1F"/>
          <w:spacing w:val="-8"/>
          <w:sz w:val="26"/>
        </w:rPr>
        <w:t>dụ:</w:t>
      </w:r>
      <w:r>
        <w:rPr>
          <w:i/>
          <w:color w:val="1F1F1F"/>
          <w:sz w:val="26"/>
        </w:rPr>
        <w:t xml:space="preserve"> </w:t>
      </w:r>
      <w:r>
        <w:rPr>
          <w:i/>
          <w:color w:val="1F1F1F"/>
          <w:spacing w:val="-8"/>
          <w:sz w:val="26"/>
        </w:rPr>
        <w:t>[</w:t>
      </w:r>
      <w:r>
        <w:rPr>
          <w:color w:val="1F1F1F"/>
          <w:spacing w:val="-8"/>
          <w:sz w:val="26"/>
        </w:rPr>
        <w:t>NT101.K11.ATCL</w:t>
      </w:r>
      <w:r>
        <w:rPr>
          <w:i/>
          <w:color w:val="1F1F1F"/>
          <w:spacing w:val="-8"/>
          <w:sz w:val="26"/>
        </w:rPr>
        <w:t>]-Session1_Group3.</w:t>
      </w:r>
    </w:p>
    <w:p w14:paraId="6CA8F19C" w14:textId="77777777" w:rsidR="00111872" w:rsidRDefault="00FF08EA">
      <w:pPr>
        <w:pStyle w:val="ListParagraph"/>
        <w:numPr>
          <w:ilvl w:val="0"/>
          <w:numId w:val="1"/>
        </w:numPr>
        <w:tabs>
          <w:tab w:val="left" w:pos="999"/>
        </w:tabs>
        <w:spacing w:before="181"/>
        <w:ind w:left="999" w:hanging="359"/>
        <w:jc w:val="both"/>
        <w:rPr>
          <w:rFonts w:ascii="Symbol" w:hAnsi="Symbol"/>
          <w:color w:val="1F1F1F"/>
          <w:sz w:val="26"/>
        </w:rPr>
      </w:pPr>
      <w:r>
        <w:rPr>
          <w:color w:val="1F1F1F"/>
          <w:sz w:val="26"/>
        </w:rPr>
        <w:t>Nếu</w:t>
      </w:r>
      <w:r>
        <w:rPr>
          <w:color w:val="1F1F1F"/>
          <w:spacing w:val="3"/>
          <w:sz w:val="26"/>
        </w:rPr>
        <w:t xml:space="preserve"> </w:t>
      </w:r>
      <w:r>
        <w:rPr>
          <w:color w:val="1F1F1F"/>
          <w:sz w:val="26"/>
        </w:rPr>
        <w:t>báo</w:t>
      </w:r>
      <w:r>
        <w:rPr>
          <w:color w:val="1F1F1F"/>
          <w:spacing w:val="2"/>
          <w:sz w:val="26"/>
        </w:rPr>
        <w:t xml:space="preserve"> </w:t>
      </w:r>
      <w:r>
        <w:rPr>
          <w:color w:val="1F1F1F"/>
          <w:sz w:val="26"/>
        </w:rPr>
        <w:t>cáo</w:t>
      </w:r>
      <w:r>
        <w:rPr>
          <w:color w:val="1F1F1F"/>
          <w:spacing w:val="-1"/>
          <w:sz w:val="26"/>
        </w:rPr>
        <w:t xml:space="preserve"> </w:t>
      </w:r>
      <w:r>
        <w:rPr>
          <w:color w:val="1F1F1F"/>
          <w:sz w:val="26"/>
        </w:rPr>
        <w:t>có</w:t>
      </w:r>
      <w:r>
        <w:rPr>
          <w:color w:val="1F1F1F"/>
          <w:spacing w:val="1"/>
          <w:sz w:val="26"/>
        </w:rPr>
        <w:t xml:space="preserve"> </w:t>
      </w:r>
      <w:r>
        <w:rPr>
          <w:color w:val="1F1F1F"/>
          <w:sz w:val="26"/>
        </w:rPr>
        <w:t>nhiều</w:t>
      </w:r>
      <w:r>
        <w:rPr>
          <w:color w:val="1F1F1F"/>
          <w:spacing w:val="7"/>
          <w:sz w:val="26"/>
        </w:rPr>
        <w:t xml:space="preserve"> </w:t>
      </w:r>
      <w:r>
        <w:rPr>
          <w:color w:val="1F1F1F"/>
          <w:sz w:val="26"/>
        </w:rPr>
        <w:t>file, nén</w:t>
      </w:r>
      <w:r>
        <w:rPr>
          <w:color w:val="1F1F1F"/>
          <w:spacing w:val="2"/>
          <w:sz w:val="26"/>
        </w:rPr>
        <w:t xml:space="preserve"> </w:t>
      </w:r>
      <w:r>
        <w:rPr>
          <w:color w:val="1F1F1F"/>
          <w:sz w:val="26"/>
        </w:rPr>
        <w:t>tất</w:t>
      </w:r>
      <w:r>
        <w:rPr>
          <w:color w:val="1F1F1F"/>
          <w:spacing w:val="7"/>
          <w:sz w:val="26"/>
        </w:rPr>
        <w:t xml:space="preserve"> </w:t>
      </w:r>
      <w:r>
        <w:rPr>
          <w:color w:val="1F1F1F"/>
          <w:sz w:val="26"/>
        </w:rPr>
        <w:t>cả</w:t>
      </w:r>
      <w:r>
        <w:rPr>
          <w:color w:val="1F1F1F"/>
          <w:spacing w:val="1"/>
          <w:sz w:val="26"/>
        </w:rPr>
        <w:t xml:space="preserve"> </w:t>
      </w:r>
      <w:r>
        <w:rPr>
          <w:color w:val="1F1F1F"/>
          <w:sz w:val="26"/>
        </w:rPr>
        <w:t>file</w:t>
      </w:r>
      <w:r>
        <w:rPr>
          <w:color w:val="1F1F1F"/>
          <w:spacing w:val="4"/>
          <w:sz w:val="26"/>
        </w:rPr>
        <w:t xml:space="preserve"> </w:t>
      </w:r>
      <w:r>
        <w:rPr>
          <w:color w:val="1F1F1F"/>
          <w:sz w:val="26"/>
        </w:rPr>
        <w:t>vào</w:t>
      </w:r>
      <w:r>
        <w:rPr>
          <w:color w:val="1F1F1F"/>
          <w:spacing w:val="6"/>
          <w:sz w:val="26"/>
        </w:rPr>
        <w:t xml:space="preserve"> </w:t>
      </w:r>
      <w:r>
        <w:rPr>
          <w:color w:val="1F1F1F"/>
          <w:sz w:val="26"/>
        </w:rPr>
        <w:t>file</w:t>
      </w:r>
      <w:r>
        <w:rPr>
          <w:color w:val="1F1F1F"/>
          <w:spacing w:val="-1"/>
          <w:sz w:val="26"/>
        </w:rPr>
        <w:t xml:space="preserve"> </w:t>
      </w:r>
      <w:r>
        <w:rPr>
          <w:color w:val="1F1F1F"/>
          <w:sz w:val="26"/>
        </w:rPr>
        <w:t>.ZIP</w:t>
      </w:r>
      <w:r>
        <w:rPr>
          <w:color w:val="1F1F1F"/>
          <w:spacing w:val="7"/>
          <w:sz w:val="26"/>
        </w:rPr>
        <w:t xml:space="preserve"> </w:t>
      </w:r>
      <w:r>
        <w:rPr>
          <w:color w:val="1F1F1F"/>
          <w:sz w:val="26"/>
        </w:rPr>
        <w:t>với</w:t>
      </w:r>
      <w:r>
        <w:rPr>
          <w:color w:val="1F1F1F"/>
          <w:spacing w:val="2"/>
          <w:sz w:val="26"/>
        </w:rPr>
        <w:t xml:space="preserve"> </w:t>
      </w:r>
      <w:r>
        <w:rPr>
          <w:color w:val="1F1F1F"/>
          <w:sz w:val="26"/>
        </w:rPr>
        <w:t>cùng</w:t>
      </w:r>
      <w:r>
        <w:rPr>
          <w:color w:val="1F1F1F"/>
          <w:spacing w:val="-1"/>
          <w:sz w:val="26"/>
        </w:rPr>
        <w:t xml:space="preserve"> </w:t>
      </w:r>
      <w:r>
        <w:rPr>
          <w:color w:val="1F1F1F"/>
          <w:sz w:val="26"/>
        </w:rPr>
        <w:t>tên</w:t>
      </w:r>
      <w:r>
        <w:rPr>
          <w:color w:val="1F1F1F"/>
          <w:spacing w:val="4"/>
          <w:sz w:val="26"/>
        </w:rPr>
        <w:t xml:space="preserve"> </w:t>
      </w:r>
      <w:r>
        <w:rPr>
          <w:color w:val="1F1F1F"/>
          <w:sz w:val="26"/>
        </w:rPr>
        <w:t>file</w:t>
      </w:r>
      <w:r>
        <w:rPr>
          <w:color w:val="1F1F1F"/>
          <w:spacing w:val="3"/>
          <w:sz w:val="26"/>
        </w:rPr>
        <w:t xml:space="preserve"> </w:t>
      </w:r>
      <w:r>
        <w:rPr>
          <w:color w:val="1F1F1F"/>
          <w:sz w:val="26"/>
        </w:rPr>
        <w:t xml:space="preserve">báo </w:t>
      </w:r>
      <w:r>
        <w:rPr>
          <w:color w:val="1F1F1F"/>
          <w:spacing w:val="-4"/>
          <w:sz w:val="26"/>
        </w:rPr>
        <w:t>cáo.</w:t>
      </w:r>
    </w:p>
    <w:p w14:paraId="2849D84C" w14:textId="77777777" w:rsidR="00111872" w:rsidRDefault="00FF08EA">
      <w:pPr>
        <w:pStyle w:val="ListParagraph"/>
        <w:numPr>
          <w:ilvl w:val="0"/>
          <w:numId w:val="1"/>
        </w:numPr>
        <w:tabs>
          <w:tab w:val="left" w:pos="999"/>
        </w:tabs>
        <w:spacing w:before="182"/>
        <w:ind w:left="999" w:hanging="359"/>
        <w:jc w:val="both"/>
        <w:rPr>
          <w:rFonts w:ascii="Symbol" w:hAnsi="Symbol"/>
          <w:color w:val="FF0000"/>
          <w:sz w:val="26"/>
        </w:rPr>
      </w:pPr>
      <w:r>
        <w:rPr>
          <w:color w:val="FF0000"/>
          <w:sz w:val="26"/>
        </w:rPr>
        <w:t>Không đặt</w:t>
      </w:r>
      <w:r>
        <w:rPr>
          <w:color w:val="FF0000"/>
          <w:spacing w:val="2"/>
          <w:sz w:val="26"/>
        </w:rPr>
        <w:t xml:space="preserve"> </w:t>
      </w:r>
      <w:r>
        <w:rPr>
          <w:color w:val="FF0000"/>
          <w:sz w:val="26"/>
        </w:rPr>
        <w:t>tên</w:t>
      </w:r>
      <w:r>
        <w:rPr>
          <w:color w:val="FF0000"/>
          <w:spacing w:val="-1"/>
          <w:sz w:val="26"/>
        </w:rPr>
        <w:t xml:space="preserve"> </w:t>
      </w:r>
      <w:r>
        <w:rPr>
          <w:color w:val="FF0000"/>
          <w:sz w:val="26"/>
        </w:rPr>
        <w:t>đúng</w:t>
      </w:r>
      <w:r>
        <w:rPr>
          <w:color w:val="FF0000"/>
          <w:spacing w:val="-1"/>
          <w:sz w:val="26"/>
        </w:rPr>
        <w:t xml:space="preserve"> </w:t>
      </w:r>
      <w:r>
        <w:rPr>
          <w:color w:val="FF0000"/>
          <w:sz w:val="26"/>
        </w:rPr>
        <w:t>định dạng</w:t>
      </w:r>
      <w:r>
        <w:rPr>
          <w:color w:val="FF0000"/>
          <w:spacing w:val="1"/>
          <w:sz w:val="26"/>
        </w:rPr>
        <w:t xml:space="preserve"> </w:t>
      </w:r>
      <w:r>
        <w:rPr>
          <w:color w:val="FF0000"/>
          <w:sz w:val="26"/>
        </w:rPr>
        <w:t>–</w:t>
      </w:r>
      <w:r>
        <w:rPr>
          <w:color w:val="FF0000"/>
          <w:spacing w:val="6"/>
          <w:sz w:val="26"/>
        </w:rPr>
        <w:t xml:space="preserve"> </w:t>
      </w:r>
      <w:r>
        <w:rPr>
          <w:color w:val="FF0000"/>
          <w:sz w:val="26"/>
        </w:rPr>
        <w:t>yêu</w:t>
      </w:r>
      <w:r>
        <w:rPr>
          <w:color w:val="FF0000"/>
          <w:spacing w:val="4"/>
          <w:sz w:val="26"/>
        </w:rPr>
        <w:t xml:space="preserve"> </w:t>
      </w:r>
      <w:r>
        <w:rPr>
          <w:color w:val="FF0000"/>
          <w:sz w:val="26"/>
        </w:rPr>
        <w:t>cầu,</w:t>
      </w:r>
      <w:r>
        <w:rPr>
          <w:color w:val="FF0000"/>
          <w:spacing w:val="2"/>
          <w:sz w:val="26"/>
        </w:rPr>
        <w:t xml:space="preserve"> </w:t>
      </w:r>
      <w:r>
        <w:rPr>
          <w:color w:val="FF0000"/>
          <w:sz w:val="26"/>
        </w:rPr>
        <w:t>sẽ</w:t>
      </w:r>
      <w:r>
        <w:rPr>
          <w:color w:val="FF0000"/>
          <w:spacing w:val="5"/>
          <w:sz w:val="26"/>
        </w:rPr>
        <w:t xml:space="preserve"> </w:t>
      </w:r>
      <w:r>
        <w:rPr>
          <w:b/>
          <w:color w:val="FF0000"/>
          <w:sz w:val="26"/>
        </w:rPr>
        <w:t>KHÔNG</w:t>
      </w:r>
      <w:r>
        <w:rPr>
          <w:b/>
          <w:color w:val="FF0000"/>
          <w:spacing w:val="4"/>
          <w:sz w:val="26"/>
        </w:rPr>
        <w:t xml:space="preserve"> </w:t>
      </w:r>
      <w:r>
        <w:rPr>
          <w:color w:val="FF0000"/>
          <w:sz w:val="26"/>
        </w:rPr>
        <w:t>chấm</w:t>
      </w:r>
      <w:r>
        <w:rPr>
          <w:color w:val="FF0000"/>
          <w:spacing w:val="3"/>
          <w:sz w:val="26"/>
        </w:rPr>
        <w:t xml:space="preserve"> </w:t>
      </w:r>
      <w:r>
        <w:rPr>
          <w:color w:val="FF0000"/>
          <w:sz w:val="26"/>
        </w:rPr>
        <w:t>điểm</w:t>
      </w:r>
      <w:r>
        <w:rPr>
          <w:color w:val="FF0000"/>
          <w:spacing w:val="3"/>
          <w:sz w:val="26"/>
        </w:rPr>
        <w:t xml:space="preserve"> </w:t>
      </w:r>
      <w:r>
        <w:rPr>
          <w:color w:val="FF0000"/>
          <w:sz w:val="26"/>
        </w:rPr>
        <w:t>bài</w:t>
      </w:r>
      <w:r>
        <w:rPr>
          <w:color w:val="FF0000"/>
          <w:spacing w:val="3"/>
          <w:sz w:val="26"/>
        </w:rPr>
        <w:t xml:space="preserve"> </w:t>
      </w:r>
      <w:r>
        <w:rPr>
          <w:color w:val="FF0000"/>
          <w:spacing w:val="-4"/>
          <w:sz w:val="26"/>
        </w:rPr>
        <w:t>Lab.</w:t>
      </w:r>
    </w:p>
    <w:p w14:paraId="33FBA15E" w14:textId="77777777" w:rsidR="00111872" w:rsidRDefault="00FF08EA">
      <w:pPr>
        <w:pStyle w:val="ListParagraph"/>
        <w:numPr>
          <w:ilvl w:val="0"/>
          <w:numId w:val="1"/>
        </w:numPr>
        <w:tabs>
          <w:tab w:val="left" w:pos="999"/>
        </w:tabs>
        <w:spacing w:before="183"/>
        <w:ind w:left="999" w:hanging="359"/>
        <w:jc w:val="both"/>
        <w:rPr>
          <w:rFonts w:ascii="Symbol" w:hAnsi="Symbol"/>
          <w:color w:val="1F1F1F"/>
          <w:sz w:val="26"/>
        </w:rPr>
      </w:pPr>
      <w:r>
        <w:rPr>
          <w:color w:val="1F1F1F"/>
          <w:w w:val="105"/>
          <w:sz w:val="26"/>
        </w:rPr>
        <w:t>Nộp</w:t>
      </w:r>
      <w:r>
        <w:rPr>
          <w:color w:val="1F1F1F"/>
          <w:spacing w:val="-8"/>
          <w:w w:val="105"/>
          <w:sz w:val="26"/>
        </w:rPr>
        <w:t xml:space="preserve"> </w:t>
      </w:r>
      <w:r>
        <w:rPr>
          <w:color w:val="1F1F1F"/>
          <w:w w:val="105"/>
          <w:sz w:val="26"/>
        </w:rPr>
        <w:t>file</w:t>
      </w:r>
      <w:r>
        <w:rPr>
          <w:color w:val="1F1F1F"/>
          <w:spacing w:val="-4"/>
          <w:w w:val="105"/>
          <w:sz w:val="26"/>
        </w:rPr>
        <w:t xml:space="preserve"> </w:t>
      </w:r>
      <w:r>
        <w:rPr>
          <w:color w:val="1F1F1F"/>
          <w:w w:val="105"/>
          <w:sz w:val="26"/>
        </w:rPr>
        <w:t>báo</w:t>
      </w:r>
      <w:r>
        <w:rPr>
          <w:color w:val="1F1F1F"/>
          <w:spacing w:val="-5"/>
          <w:w w:val="105"/>
          <w:sz w:val="26"/>
        </w:rPr>
        <w:t xml:space="preserve"> </w:t>
      </w:r>
      <w:r>
        <w:rPr>
          <w:color w:val="1F1F1F"/>
          <w:w w:val="105"/>
          <w:sz w:val="26"/>
        </w:rPr>
        <w:t>cáo</w:t>
      </w:r>
      <w:r>
        <w:rPr>
          <w:color w:val="1F1F1F"/>
          <w:spacing w:val="-8"/>
          <w:w w:val="105"/>
          <w:sz w:val="26"/>
        </w:rPr>
        <w:t xml:space="preserve"> </w:t>
      </w:r>
      <w:r>
        <w:rPr>
          <w:color w:val="1F1F1F"/>
          <w:w w:val="105"/>
          <w:sz w:val="26"/>
        </w:rPr>
        <w:t>trên</w:t>
      </w:r>
      <w:r>
        <w:rPr>
          <w:color w:val="1F1F1F"/>
          <w:spacing w:val="-5"/>
          <w:w w:val="105"/>
          <w:sz w:val="26"/>
        </w:rPr>
        <w:t xml:space="preserve"> </w:t>
      </w:r>
      <w:r>
        <w:rPr>
          <w:color w:val="1F1F1F"/>
          <w:w w:val="105"/>
          <w:sz w:val="26"/>
        </w:rPr>
        <w:t>theo</w:t>
      </w:r>
      <w:r>
        <w:rPr>
          <w:color w:val="1F1F1F"/>
          <w:spacing w:val="-8"/>
          <w:w w:val="105"/>
          <w:sz w:val="26"/>
        </w:rPr>
        <w:t xml:space="preserve"> </w:t>
      </w:r>
      <w:r>
        <w:rPr>
          <w:color w:val="1F1F1F"/>
          <w:w w:val="105"/>
          <w:sz w:val="26"/>
        </w:rPr>
        <w:t>thời</w:t>
      </w:r>
      <w:r>
        <w:rPr>
          <w:color w:val="1F1F1F"/>
          <w:spacing w:val="-5"/>
          <w:w w:val="105"/>
          <w:sz w:val="26"/>
        </w:rPr>
        <w:t xml:space="preserve"> </w:t>
      </w:r>
      <w:r>
        <w:rPr>
          <w:color w:val="1F1F1F"/>
          <w:w w:val="105"/>
          <w:sz w:val="26"/>
        </w:rPr>
        <w:t>gian</w:t>
      </w:r>
      <w:r>
        <w:rPr>
          <w:color w:val="1F1F1F"/>
          <w:spacing w:val="-4"/>
          <w:w w:val="105"/>
          <w:sz w:val="26"/>
        </w:rPr>
        <w:t xml:space="preserve"> </w:t>
      </w:r>
      <w:r>
        <w:rPr>
          <w:color w:val="1F1F1F"/>
          <w:w w:val="105"/>
          <w:sz w:val="26"/>
        </w:rPr>
        <w:t>đã</w:t>
      </w:r>
      <w:r>
        <w:rPr>
          <w:color w:val="1F1F1F"/>
          <w:spacing w:val="-3"/>
          <w:w w:val="105"/>
          <w:sz w:val="26"/>
        </w:rPr>
        <w:t xml:space="preserve"> </w:t>
      </w:r>
      <w:r>
        <w:rPr>
          <w:color w:val="1F1F1F"/>
          <w:w w:val="105"/>
          <w:sz w:val="26"/>
        </w:rPr>
        <w:t>thống</w:t>
      </w:r>
      <w:r>
        <w:rPr>
          <w:color w:val="1F1F1F"/>
          <w:spacing w:val="-9"/>
          <w:w w:val="105"/>
          <w:sz w:val="26"/>
        </w:rPr>
        <w:t xml:space="preserve"> </w:t>
      </w:r>
      <w:r>
        <w:rPr>
          <w:color w:val="1F1F1F"/>
          <w:w w:val="105"/>
          <w:sz w:val="26"/>
        </w:rPr>
        <w:t>nhất</w:t>
      </w:r>
      <w:r>
        <w:rPr>
          <w:color w:val="1F1F1F"/>
          <w:spacing w:val="-4"/>
          <w:w w:val="105"/>
          <w:sz w:val="26"/>
        </w:rPr>
        <w:t xml:space="preserve"> </w:t>
      </w:r>
      <w:r>
        <w:rPr>
          <w:color w:val="1F1F1F"/>
          <w:w w:val="105"/>
          <w:sz w:val="26"/>
        </w:rPr>
        <w:t>tại</w:t>
      </w:r>
      <w:r>
        <w:rPr>
          <w:color w:val="1F1F1F"/>
          <w:spacing w:val="-5"/>
          <w:w w:val="105"/>
          <w:sz w:val="26"/>
        </w:rPr>
        <w:t xml:space="preserve"> </w:t>
      </w:r>
      <w:r>
        <w:rPr>
          <w:color w:val="1F1F1F"/>
          <w:spacing w:val="-2"/>
          <w:w w:val="105"/>
          <w:sz w:val="26"/>
        </w:rPr>
        <w:t>courses.uit.edu.vn.</w:t>
      </w:r>
    </w:p>
    <w:p w14:paraId="576A711B" w14:textId="77777777" w:rsidR="00111872" w:rsidRDefault="00FF08EA">
      <w:pPr>
        <w:pStyle w:val="BodyText"/>
        <w:spacing w:before="185"/>
        <w:ind w:left="640"/>
      </w:pPr>
      <w:r>
        <w:rPr>
          <w:b/>
          <w:color w:val="1F1F1F"/>
          <w:w w:val="105"/>
        </w:rPr>
        <w:t>Đánh</w:t>
      </w:r>
      <w:r>
        <w:rPr>
          <w:b/>
          <w:color w:val="1F1F1F"/>
          <w:spacing w:val="-13"/>
          <w:w w:val="105"/>
        </w:rPr>
        <w:t xml:space="preserve"> </w:t>
      </w:r>
      <w:r>
        <w:rPr>
          <w:b/>
          <w:color w:val="1F1F1F"/>
          <w:w w:val="105"/>
        </w:rPr>
        <w:t>giá</w:t>
      </w:r>
      <w:r>
        <w:rPr>
          <w:color w:val="1F1F1F"/>
          <w:w w:val="105"/>
        </w:rPr>
        <w:t>:</w:t>
      </w:r>
      <w:r>
        <w:rPr>
          <w:color w:val="1F1F1F"/>
          <w:spacing w:val="-11"/>
          <w:w w:val="105"/>
        </w:rPr>
        <w:t xml:space="preserve"> </w:t>
      </w:r>
      <w:r>
        <w:rPr>
          <w:color w:val="1F1F1F"/>
          <w:w w:val="105"/>
        </w:rPr>
        <w:t>Sinh</w:t>
      </w:r>
      <w:r>
        <w:rPr>
          <w:color w:val="1F1F1F"/>
          <w:spacing w:val="-8"/>
          <w:w w:val="105"/>
        </w:rPr>
        <w:t xml:space="preserve"> </w:t>
      </w:r>
      <w:r>
        <w:rPr>
          <w:color w:val="1F1F1F"/>
          <w:w w:val="105"/>
        </w:rPr>
        <w:t>viên</w:t>
      </w:r>
      <w:r>
        <w:rPr>
          <w:color w:val="1F1F1F"/>
          <w:spacing w:val="-12"/>
          <w:w w:val="105"/>
        </w:rPr>
        <w:t xml:space="preserve"> </w:t>
      </w:r>
      <w:r>
        <w:rPr>
          <w:color w:val="1F1F1F"/>
          <w:w w:val="105"/>
        </w:rPr>
        <w:t>hiểu</w:t>
      </w:r>
      <w:r>
        <w:rPr>
          <w:color w:val="1F1F1F"/>
          <w:spacing w:val="-8"/>
          <w:w w:val="105"/>
        </w:rPr>
        <w:t xml:space="preserve"> </w:t>
      </w:r>
      <w:r>
        <w:rPr>
          <w:color w:val="1F1F1F"/>
          <w:w w:val="105"/>
        </w:rPr>
        <w:t>và</w:t>
      </w:r>
      <w:r>
        <w:rPr>
          <w:color w:val="1F1F1F"/>
          <w:spacing w:val="-11"/>
          <w:w w:val="105"/>
        </w:rPr>
        <w:t xml:space="preserve"> </w:t>
      </w:r>
      <w:r>
        <w:rPr>
          <w:color w:val="1F1F1F"/>
          <w:w w:val="105"/>
        </w:rPr>
        <w:t>tự</w:t>
      </w:r>
      <w:r>
        <w:rPr>
          <w:color w:val="1F1F1F"/>
          <w:spacing w:val="-13"/>
          <w:w w:val="105"/>
        </w:rPr>
        <w:t xml:space="preserve"> </w:t>
      </w:r>
      <w:r>
        <w:rPr>
          <w:color w:val="1F1F1F"/>
          <w:w w:val="105"/>
        </w:rPr>
        <w:t>thực</w:t>
      </w:r>
      <w:r>
        <w:rPr>
          <w:color w:val="1F1F1F"/>
          <w:spacing w:val="-10"/>
          <w:w w:val="105"/>
        </w:rPr>
        <w:t xml:space="preserve"> </w:t>
      </w:r>
      <w:r>
        <w:rPr>
          <w:color w:val="1F1F1F"/>
          <w:w w:val="105"/>
        </w:rPr>
        <w:t>hiện</w:t>
      </w:r>
      <w:r>
        <w:rPr>
          <w:color w:val="1F1F1F"/>
          <w:spacing w:val="-13"/>
          <w:w w:val="105"/>
        </w:rPr>
        <w:t xml:space="preserve"> </w:t>
      </w:r>
      <w:r>
        <w:rPr>
          <w:color w:val="1F1F1F"/>
          <w:w w:val="105"/>
        </w:rPr>
        <w:t>được</w:t>
      </w:r>
      <w:r>
        <w:rPr>
          <w:color w:val="1F1F1F"/>
          <w:spacing w:val="-8"/>
          <w:w w:val="105"/>
        </w:rPr>
        <w:t xml:space="preserve"> </w:t>
      </w:r>
      <w:r>
        <w:rPr>
          <w:color w:val="1F1F1F"/>
          <w:w w:val="105"/>
        </w:rPr>
        <w:t>bài</w:t>
      </w:r>
      <w:r>
        <w:rPr>
          <w:color w:val="1F1F1F"/>
          <w:spacing w:val="-12"/>
          <w:w w:val="105"/>
        </w:rPr>
        <w:t xml:space="preserve"> </w:t>
      </w:r>
      <w:r>
        <w:rPr>
          <w:color w:val="1F1F1F"/>
          <w:w w:val="105"/>
        </w:rPr>
        <w:t>thực</w:t>
      </w:r>
      <w:r>
        <w:rPr>
          <w:color w:val="1F1F1F"/>
          <w:spacing w:val="-11"/>
          <w:w w:val="105"/>
        </w:rPr>
        <w:t xml:space="preserve"> </w:t>
      </w:r>
      <w:r>
        <w:rPr>
          <w:color w:val="1F1F1F"/>
          <w:w w:val="105"/>
        </w:rPr>
        <w:t>hành.</w:t>
      </w:r>
      <w:r>
        <w:rPr>
          <w:color w:val="1F1F1F"/>
          <w:spacing w:val="-11"/>
          <w:w w:val="105"/>
        </w:rPr>
        <w:t xml:space="preserve"> </w:t>
      </w:r>
      <w:r>
        <w:rPr>
          <w:color w:val="1F1F1F"/>
          <w:w w:val="105"/>
        </w:rPr>
        <w:t>Khuyến</w:t>
      </w:r>
      <w:r>
        <w:rPr>
          <w:color w:val="1F1F1F"/>
          <w:spacing w:val="-13"/>
          <w:w w:val="105"/>
        </w:rPr>
        <w:t xml:space="preserve"> </w:t>
      </w:r>
      <w:r>
        <w:rPr>
          <w:color w:val="1F1F1F"/>
          <w:spacing w:val="-2"/>
          <w:w w:val="105"/>
        </w:rPr>
        <w:t>khích:</w:t>
      </w:r>
    </w:p>
    <w:p w14:paraId="29821079" w14:textId="77777777" w:rsidR="00111872" w:rsidRDefault="00FF08EA">
      <w:pPr>
        <w:pStyle w:val="ListParagraph"/>
        <w:numPr>
          <w:ilvl w:val="0"/>
          <w:numId w:val="1"/>
        </w:numPr>
        <w:tabs>
          <w:tab w:val="left" w:pos="999"/>
        </w:tabs>
        <w:spacing w:before="184"/>
        <w:ind w:left="999" w:hanging="359"/>
        <w:jc w:val="both"/>
        <w:rPr>
          <w:rFonts w:ascii="Symbol" w:hAnsi="Symbol"/>
          <w:color w:val="1F1F1F"/>
          <w:sz w:val="26"/>
        </w:rPr>
      </w:pPr>
      <w:r>
        <w:rPr>
          <w:color w:val="1F1F1F"/>
          <w:sz w:val="26"/>
        </w:rPr>
        <w:t>Chuẩn bị</w:t>
      </w:r>
      <w:r>
        <w:rPr>
          <w:color w:val="1F1F1F"/>
          <w:spacing w:val="5"/>
          <w:sz w:val="26"/>
        </w:rPr>
        <w:t xml:space="preserve"> </w:t>
      </w:r>
      <w:r>
        <w:rPr>
          <w:color w:val="1F1F1F"/>
          <w:spacing w:val="-4"/>
          <w:sz w:val="26"/>
        </w:rPr>
        <w:t>tốt.</w:t>
      </w:r>
    </w:p>
    <w:p w14:paraId="7DBEA880" w14:textId="77777777" w:rsidR="00111872" w:rsidRDefault="00FF08EA">
      <w:pPr>
        <w:pStyle w:val="ListParagraph"/>
        <w:numPr>
          <w:ilvl w:val="0"/>
          <w:numId w:val="1"/>
        </w:numPr>
        <w:tabs>
          <w:tab w:val="left" w:pos="1000"/>
        </w:tabs>
        <w:spacing w:before="180"/>
        <w:rPr>
          <w:rFonts w:ascii="Symbol" w:hAnsi="Symbol"/>
          <w:color w:val="1F1F1F"/>
          <w:sz w:val="26"/>
        </w:rPr>
      </w:pPr>
      <w:r>
        <w:rPr>
          <w:color w:val="1F1F1F"/>
          <w:w w:val="105"/>
          <w:sz w:val="26"/>
        </w:rPr>
        <w:t>Có</w:t>
      </w:r>
      <w:r>
        <w:rPr>
          <w:color w:val="1F1F1F"/>
          <w:spacing w:val="-5"/>
          <w:w w:val="105"/>
          <w:sz w:val="26"/>
        </w:rPr>
        <w:t xml:space="preserve"> </w:t>
      </w:r>
      <w:r>
        <w:rPr>
          <w:color w:val="1F1F1F"/>
          <w:w w:val="105"/>
          <w:sz w:val="26"/>
        </w:rPr>
        <w:t>nội</w:t>
      </w:r>
      <w:r>
        <w:rPr>
          <w:color w:val="1F1F1F"/>
          <w:spacing w:val="-5"/>
          <w:w w:val="105"/>
          <w:sz w:val="26"/>
        </w:rPr>
        <w:t xml:space="preserve"> </w:t>
      </w:r>
      <w:r>
        <w:rPr>
          <w:color w:val="1F1F1F"/>
          <w:w w:val="105"/>
          <w:sz w:val="26"/>
        </w:rPr>
        <w:t>dung</w:t>
      </w:r>
      <w:r>
        <w:rPr>
          <w:color w:val="1F1F1F"/>
          <w:spacing w:val="-7"/>
          <w:w w:val="105"/>
          <w:sz w:val="26"/>
        </w:rPr>
        <w:t xml:space="preserve"> </w:t>
      </w:r>
      <w:r>
        <w:rPr>
          <w:color w:val="1F1F1F"/>
          <w:w w:val="105"/>
          <w:sz w:val="26"/>
        </w:rPr>
        <w:t>mở</w:t>
      </w:r>
      <w:r>
        <w:rPr>
          <w:color w:val="1F1F1F"/>
          <w:spacing w:val="-4"/>
          <w:w w:val="105"/>
          <w:sz w:val="26"/>
        </w:rPr>
        <w:t xml:space="preserve"> </w:t>
      </w:r>
      <w:r>
        <w:rPr>
          <w:color w:val="1F1F1F"/>
          <w:w w:val="105"/>
          <w:sz w:val="26"/>
        </w:rPr>
        <w:t>rộng,</w:t>
      </w:r>
      <w:r>
        <w:rPr>
          <w:color w:val="1F1F1F"/>
          <w:spacing w:val="-2"/>
          <w:w w:val="105"/>
          <w:sz w:val="26"/>
        </w:rPr>
        <w:t xml:space="preserve"> </w:t>
      </w:r>
      <w:r>
        <w:rPr>
          <w:color w:val="1F1F1F"/>
          <w:w w:val="105"/>
          <w:sz w:val="26"/>
        </w:rPr>
        <w:t>ứng</w:t>
      </w:r>
      <w:r>
        <w:rPr>
          <w:color w:val="1F1F1F"/>
          <w:spacing w:val="-6"/>
          <w:w w:val="105"/>
          <w:sz w:val="26"/>
        </w:rPr>
        <w:t xml:space="preserve"> </w:t>
      </w:r>
      <w:r>
        <w:rPr>
          <w:color w:val="1F1F1F"/>
          <w:w w:val="105"/>
          <w:sz w:val="26"/>
        </w:rPr>
        <w:t>dụng</w:t>
      </w:r>
      <w:r>
        <w:rPr>
          <w:color w:val="1F1F1F"/>
          <w:spacing w:val="-7"/>
          <w:w w:val="105"/>
          <w:sz w:val="26"/>
        </w:rPr>
        <w:t xml:space="preserve"> </w:t>
      </w:r>
      <w:r>
        <w:rPr>
          <w:color w:val="1F1F1F"/>
          <w:w w:val="105"/>
          <w:sz w:val="26"/>
        </w:rPr>
        <w:t>trong</w:t>
      </w:r>
      <w:r>
        <w:rPr>
          <w:color w:val="1F1F1F"/>
          <w:spacing w:val="-7"/>
          <w:w w:val="105"/>
          <w:sz w:val="26"/>
        </w:rPr>
        <w:t xml:space="preserve"> </w:t>
      </w:r>
      <w:r>
        <w:rPr>
          <w:color w:val="1F1F1F"/>
          <w:w w:val="105"/>
          <w:sz w:val="26"/>
        </w:rPr>
        <w:t>kịch</w:t>
      </w:r>
      <w:r>
        <w:rPr>
          <w:color w:val="1F1F1F"/>
          <w:spacing w:val="-5"/>
          <w:w w:val="105"/>
          <w:sz w:val="26"/>
        </w:rPr>
        <w:t xml:space="preserve"> </w:t>
      </w:r>
      <w:r>
        <w:rPr>
          <w:color w:val="1F1F1F"/>
          <w:w w:val="105"/>
          <w:sz w:val="26"/>
        </w:rPr>
        <w:t>bản</w:t>
      </w:r>
      <w:r>
        <w:rPr>
          <w:color w:val="1F1F1F"/>
          <w:spacing w:val="-5"/>
          <w:w w:val="105"/>
          <w:sz w:val="26"/>
        </w:rPr>
        <w:t xml:space="preserve"> </w:t>
      </w:r>
      <w:r>
        <w:rPr>
          <w:color w:val="1F1F1F"/>
          <w:w w:val="105"/>
          <w:sz w:val="26"/>
        </w:rPr>
        <w:t>phức</w:t>
      </w:r>
      <w:r>
        <w:rPr>
          <w:color w:val="1F1F1F"/>
          <w:spacing w:val="-5"/>
          <w:w w:val="105"/>
          <w:sz w:val="26"/>
        </w:rPr>
        <w:t xml:space="preserve"> </w:t>
      </w:r>
      <w:r>
        <w:rPr>
          <w:color w:val="1F1F1F"/>
          <w:w w:val="105"/>
          <w:sz w:val="26"/>
        </w:rPr>
        <w:t>tạp</w:t>
      </w:r>
      <w:r>
        <w:rPr>
          <w:color w:val="1F1F1F"/>
          <w:spacing w:val="-6"/>
          <w:w w:val="105"/>
          <w:sz w:val="26"/>
        </w:rPr>
        <w:t xml:space="preserve"> </w:t>
      </w:r>
      <w:r>
        <w:rPr>
          <w:color w:val="1F1F1F"/>
          <w:w w:val="105"/>
          <w:sz w:val="26"/>
        </w:rPr>
        <w:t>hơn,</w:t>
      </w:r>
      <w:r>
        <w:rPr>
          <w:color w:val="1F1F1F"/>
          <w:spacing w:val="-4"/>
          <w:w w:val="105"/>
          <w:sz w:val="26"/>
        </w:rPr>
        <w:t xml:space="preserve"> </w:t>
      </w:r>
      <w:r>
        <w:rPr>
          <w:color w:val="1F1F1F"/>
          <w:w w:val="105"/>
          <w:sz w:val="26"/>
        </w:rPr>
        <w:t>có</w:t>
      </w:r>
      <w:r>
        <w:rPr>
          <w:color w:val="1F1F1F"/>
          <w:spacing w:val="-6"/>
          <w:w w:val="105"/>
          <w:sz w:val="26"/>
        </w:rPr>
        <w:t xml:space="preserve"> </w:t>
      </w:r>
      <w:r>
        <w:rPr>
          <w:color w:val="1F1F1F"/>
          <w:w w:val="105"/>
          <w:sz w:val="26"/>
        </w:rPr>
        <w:t>đóng</w:t>
      </w:r>
      <w:r>
        <w:rPr>
          <w:color w:val="1F1F1F"/>
          <w:spacing w:val="-6"/>
          <w:w w:val="105"/>
          <w:sz w:val="26"/>
        </w:rPr>
        <w:t xml:space="preserve"> </w:t>
      </w:r>
      <w:r>
        <w:rPr>
          <w:color w:val="1F1F1F"/>
          <w:w w:val="105"/>
          <w:sz w:val="26"/>
        </w:rPr>
        <w:t>góp</w:t>
      </w:r>
      <w:r>
        <w:rPr>
          <w:color w:val="1F1F1F"/>
          <w:spacing w:val="-6"/>
          <w:w w:val="105"/>
          <w:sz w:val="26"/>
        </w:rPr>
        <w:t xml:space="preserve"> </w:t>
      </w:r>
      <w:r>
        <w:rPr>
          <w:color w:val="1F1F1F"/>
          <w:spacing w:val="-5"/>
          <w:w w:val="105"/>
          <w:sz w:val="26"/>
        </w:rPr>
        <w:t>xây</w:t>
      </w:r>
    </w:p>
    <w:p w14:paraId="16533FB2" w14:textId="77777777" w:rsidR="00111872" w:rsidRDefault="00FF08EA">
      <w:pPr>
        <w:pStyle w:val="BodyText"/>
        <w:spacing w:before="63"/>
        <w:ind w:left="1000"/>
        <w:jc w:val="both"/>
      </w:pPr>
      <w:r>
        <w:rPr>
          <w:color w:val="1F1F1F"/>
          <w:w w:val="105"/>
        </w:rPr>
        <w:t>dựng</w:t>
      </w:r>
      <w:r>
        <w:rPr>
          <w:color w:val="1F1F1F"/>
          <w:spacing w:val="3"/>
          <w:w w:val="105"/>
        </w:rPr>
        <w:t xml:space="preserve"> </w:t>
      </w:r>
      <w:r>
        <w:rPr>
          <w:color w:val="1F1F1F"/>
          <w:w w:val="105"/>
        </w:rPr>
        <w:t>bài</w:t>
      </w:r>
      <w:r>
        <w:rPr>
          <w:color w:val="1F1F1F"/>
          <w:spacing w:val="5"/>
          <w:w w:val="105"/>
        </w:rPr>
        <w:t xml:space="preserve"> </w:t>
      </w:r>
      <w:r>
        <w:rPr>
          <w:color w:val="1F1F1F"/>
          <w:w w:val="105"/>
        </w:rPr>
        <w:t>thực</w:t>
      </w:r>
      <w:r>
        <w:rPr>
          <w:color w:val="1F1F1F"/>
          <w:spacing w:val="5"/>
          <w:w w:val="105"/>
        </w:rPr>
        <w:t xml:space="preserve"> </w:t>
      </w:r>
      <w:r>
        <w:rPr>
          <w:color w:val="1F1F1F"/>
          <w:spacing w:val="-2"/>
          <w:w w:val="105"/>
        </w:rPr>
        <w:t>hành.</w:t>
      </w:r>
    </w:p>
    <w:p w14:paraId="12BF599F" w14:textId="77777777" w:rsidR="00111872" w:rsidRDefault="00FF08EA">
      <w:pPr>
        <w:spacing w:before="186"/>
        <w:ind w:left="640"/>
        <w:rPr>
          <w:i/>
          <w:sz w:val="26"/>
        </w:rPr>
      </w:pPr>
      <w:r>
        <w:rPr>
          <w:i/>
          <w:color w:val="FF0000"/>
          <w:sz w:val="26"/>
        </w:rPr>
        <w:t>Bài</w:t>
      </w:r>
      <w:r>
        <w:rPr>
          <w:i/>
          <w:color w:val="FF0000"/>
          <w:spacing w:val="-8"/>
          <w:sz w:val="26"/>
        </w:rPr>
        <w:t xml:space="preserve"> </w:t>
      </w:r>
      <w:r>
        <w:rPr>
          <w:i/>
          <w:color w:val="FF0000"/>
          <w:sz w:val="26"/>
        </w:rPr>
        <w:t>sao</w:t>
      </w:r>
      <w:r>
        <w:rPr>
          <w:i/>
          <w:color w:val="FF0000"/>
          <w:spacing w:val="-6"/>
          <w:sz w:val="26"/>
        </w:rPr>
        <w:t xml:space="preserve"> </w:t>
      </w:r>
      <w:r>
        <w:rPr>
          <w:i/>
          <w:color w:val="FF0000"/>
          <w:sz w:val="26"/>
        </w:rPr>
        <w:t>chép,</w:t>
      </w:r>
      <w:r>
        <w:rPr>
          <w:i/>
          <w:color w:val="FF0000"/>
          <w:spacing w:val="-2"/>
          <w:sz w:val="26"/>
        </w:rPr>
        <w:t xml:space="preserve"> </w:t>
      </w:r>
      <w:r>
        <w:rPr>
          <w:i/>
          <w:color w:val="FF0000"/>
          <w:sz w:val="26"/>
        </w:rPr>
        <w:t>trễ,</w:t>
      </w:r>
      <w:r>
        <w:rPr>
          <w:i/>
          <w:color w:val="FF0000"/>
          <w:spacing w:val="-6"/>
          <w:sz w:val="26"/>
        </w:rPr>
        <w:t xml:space="preserve"> </w:t>
      </w:r>
      <w:r>
        <w:rPr>
          <w:i/>
          <w:color w:val="FF0000"/>
          <w:sz w:val="26"/>
        </w:rPr>
        <w:t>…</w:t>
      </w:r>
      <w:r>
        <w:rPr>
          <w:i/>
          <w:color w:val="FF0000"/>
          <w:spacing w:val="-3"/>
          <w:sz w:val="26"/>
        </w:rPr>
        <w:t xml:space="preserve"> </w:t>
      </w:r>
      <w:r>
        <w:rPr>
          <w:i/>
          <w:color w:val="FF0000"/>
          <w:sz w:val="26"/>
        </w:rPr>
        <w:t>sẽ</w:t>
      </w:r>
      <w:r>
        <w:rPr>
          <w:i/>
          <w:color w:val="FF0000"/>
          <w:spacing w:val="-3"/>
          <w:sz w:val="26"/>
        </w:rPr>
        <w:t xml:space="preserve"> </w:t>
      </w:r>
      <w:r>
        <w:rPr>
          <w:i/>
          <w:color w:val="FF0000"/>
          <w:sz w:val="26"/>
        </w:rPr>
        <w:t>được</w:t>
      </w:r>
      <w:r>
        <w:rPr>
          <w:i/>
          <w:color w:val="FF0000"/>
          <w:spacing w:val="-7"/>
          <w:sz w:val="26"/>
        </w:rPr>
        <w:t xml:space="preserve"> </w:t>
      </w:r>
      <w:r>
        <w:rPr>
          <w:i/>
          <w:color w:val="FF0000"/>
          <w:sz w:val="26"/>
        </w:rPr>
        <w:t>xử</w:t>
      </w:r>
      <w:r>
        <w:rPr>
          <w:i/>
          <w:color w:val="FF0000"/>
          <w:spacing w:val="-5"/>
          <w:sz w:val="26"/>
        </w:rPr>
        <w:t xml:space="preserve"> </w:t>
      </w:r>
      <w:r>
        <w:rPr>
          <w:i/>
          <w:color w:val="FF0000"/>
          <w:sz w:val="26"/>
        </w:rPr>
        <w:t>lý</w:t>
      </w:r>
      <w:r>
        <w:rPr>
          <w:i/>
          <w:color w:val="FF0000"/>
          <w:spacing w:val="-6"/>
          <w:sz w:val="26"/>
        </w:rPr>
        <w:t xml:space="preserve"> </w:t>
      </w:r>
      <w:r>
        <w:rPr>
          <w:i/>
          <w:color w:val="FF0000"/>
          <w:sz w:val="26"/>
        </w:rPr>
        <w:t>tùy</w:t>
      </w:r>
      <w:r>
        <w:rPr>
          <w:i/>
          <w:color w:val="FF0000"/>
          <w:spacing w:val="-7"/>
          <w:sz w:val="26"/>
        </w:rPr>
        <w:t xml:space="preserve"> </w:t>
      </w:r>
      <w:r>
        <w:rPr>
          <w:i/>
          <w:color w:val="FF0000"/>
          <w:sz w:val="26"/>
        </w:rPr>
        <w:t>mức</w:t>
      </w:r>
      <w:r>
        <w:rPr>
          <w:i/>
          <w:color w:val="FF0000"/>
          <w:spacing w:val="-4"/>
          <w:sz w:val="26"/>
        </w:rPr>
        <w:t xml:space="preserve"> </w:t>
      </w:r>
      <w:r>
        <w:rPr>
          <w:i/>
          <w:color w:val="FF0000"/>
          <w:sz w:val="26"/>
        </w:rPr>
        <w:t>độ</w:t>
      </w:r>
      <w:r>
        <w:rPr>
          <w:i/>
          <w:color w:val="FF0000"/>
          <w:spacing w:val="-8"/>
          <w:sz w:val="26"/>
        </w:rPr>
        <w:t xml:space="preserve"> </w:t>
      </w:r>
      <w:r>
        <w:rPr>
          <w:i/>
          <w:color w:val="FF0000"/>
          <w:sz w:val="26"/>
        </w:rPr>
        <w:t>vi</w:t>
      </w:r>
      <w:r>
        <w:rPr>
          <w:i/>
          <w:color w:val="FF0000"/>
          <w:spacing w:val="-8"/>
          <w:sz w:val="26"/>
        </w:rPr>
        <w:t xml:space="preserve"> </w:t>
      </w:r>
      <w:r>
        <w:rPr>
          <w:i/>
          <w:color w:val="FF0000"/>
          <w:spacing w:val="-2"/>
          <w:sz w:val="26"/>
        </w:rPr>
        <w:t>phạm.</w:t>
      </w:r>
    </w:p>
    <w:p w14:paraId="51DDE6F4" w14:textId="77777777" w:rsidR="00111872" w:rsidRDefault="00111872">
      <w:pPr>
        <w:pStyle w:val="BodyText"/>
        <w:rPr>
          <w:i/>
        </w:rPr>
      </w:pPr>
    </w:p>
    <w:p w14:paraId="48F1EF57" w14:textId="77777777" w:rsidR="00111872" w:rsidRDefault="00111872">
      <w:pPr>
        <w:pStyle w:val="BodyText"/>
        <w:spacing w:before="14"/>
        <w:rPr>
          <w:i/>
        </w:rPr>
      </w:pPr>
    </w:p>
    <w:p w14:paraId="0477A823" w14:textId="77777777" w:rsidR="00111872" w:rsidRDefault="00FF08EA">
      <w:pPr>
        <w:ind w:left="2837" w:right="2688"/>
        <w:jc w:val="center"/>
        <w:rPr>
          <w:b/>
          <w:sz w:val="30"/>
        </w:rPr>
      </w:pPr>
      <w:r>
        <w:rPr>
          <w:b/>
          <w:color w:val="1F1F1F"/>
          <w:spacing w:val="-5"/>
          <w:sz w:val="30"/>
        </w:rPr>
        <w:t>HẾT</w:t>
      </w:r>
    </w:p>
    <w:sectPr w:rsidR="00111872">
      <w:headerReference w:type="default" r:id="rId57"/>
      <w:footerReference w:type="default" r:id="rId58"/>
      <w:pgSz w:w="11920" w:h="16850"/>
      <w:pgMar w:top="840" w:right="700" w:bottom="1240" w:left="1160" w:header="539" w:footer="10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90B4C" w14:textId="77777777" w:rsidR="00BA0DE0" w:rsidRDefault="00BA0DE0">
      <w:r>
        <w:separator/>
      </w:r>
    </w:p>
  </w:endnote>
  <w:endnote w:type="continuationSeparator" w:id="0">
    <w:p w14:paraId="42B003FB" w14:textId="77777777" w:rsidR="00BA0DE0" w:rsidRDefault="00BA0DE0">
      <w:r>
        <w:continuationSeparator/>
      </w:r>
    </w:p>
  </w:endnote>
  <w:endnote w:type="continuationNotice" w:id="1">
    <w:p w14:paraId="4314EAEB" w14:textId="77777777" w:rsidR="005A4E54" w:rsidRDefault="005A4E5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19DE4" w14:textId="77777777" w:rsidR="005A4E54" w:rsidRDefault="005A4E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A9F63" w14:textId="77777777" w:rsidR="00111872" w:rsidRDefault="00FF08EA">
    <w:pPr>
      <w:pStyle w:val="BodyText"/>
      <w:spacing w:line="14" w:lineRule="auto"/>
      <w:rPr>
        <w:sz w:val="20"/>
      </w:rPr>
    </w:pPr>
    <w:r>
      <w:rPr>
        <w:noProof/>
      </w:rPr>
      <mc:AlternateContent>
        <mc:Choice Requires="wps">
          <w:drawing>
            <wp:anchor distT="0" distB="0" distL="0" distR="0" simplePos="0" relativeHeight="251658244" behindDoc="1" locked="0" layoutInCell="1" allowOverlap="1" wp14:anchorId="0F216A1B" wp14:editId="0FF059B7">
              <wp:simplePos x="0" y="0"/>
              <wp:positionH relativeFrom="page">
                <wp:posOffset>389890</wp:posOffset>
              </wp:positionH>
              <wp:positionV relativeFrom="page">
                <wp:posOffset>9902825</wp:posOffset>
              </wp:positionV>
              <wp:extent cx="6857365" cy="53086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7365" cy="530860"/>
                      </a:xfrm>
                      <a:custGeom>
                        <a:avLst/>
                        <a:gdLst/>
                        <a:ahLst/>
                        <a:cxnLst/>
                        <a:rect l="l" t="t" r="r" b="b"/>
                        <a:pathLst>
                          <a:path w="6857365" h="530860">
                            <a:moveTo>
                              <a:pt x="0" y="0"/>
                            </a:moveTo>
                            <a:lnTo>
                              <a:pt x="6857364" y="0"/>
                            </a:lnTo>
                          </a:path>
                          <a:path w="6857365" h="530860">
                            <a:moveTo>
                              <a:pt x="2353310" y="3174"/>
                            </a:moveTo>
                            <a:lnTo>
                              <a:pt x="2010410" y="530859"/>
                            </a:lnTo>
                          </a:path>
                        </a:pathLst>
                      </a:custGeom>
                      <a:ln w="6350">
                        <a:solidFill>
                          <a:srgbClr val="1F1F1F"/>
                        </a:solidFill>
                        <a:prstDash val="solid"/>
                      </a:ln>
                    </wps:spPr>
                    <wps:bodyPr wrap="square" lIns="0" tIns="0" rIns="0" bIns="0" rtlCol="0">
                      <a:prstTxWarp prst="textNoShape">
                        <a:avLst/>
                      </a:prstTxWarp>
                      <a:noAutofit/>
                    </wps:bodyPr>
                  </wps:wsp>
                </a:graphicData>
              </a:graphic>
            </wp:anchor>
          </w:drawing>
        </mc:Choice>
        <mc:Fallback>
          <w:pict>
            <v:shape w14:anchorId="5C4114AB" id="Graphic 57" o:spid="_x0000_s1026" style="position:absolute;margin-left:30.7pt;margin-top:779.75pt;width:539.95pt;height:41.8pt;z-index:-251658236;visibility:visible;mso-wrap-style:square;mso-wrap-distance-left:0;mso-wrap-distance-top:0;mso-wrap-distance-right:0;mso-wrap-distance-bottom:0;mso-position-horizontal:absolute;mso-position-horizontal-relative:page;mso-position-vertical:absolute;mso-position-vertical-relative:page;v-text-anchor:top" coordsize="6857365,53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" path="m,l6857364,em2353310,3174l2010410,530859e" filled="f" strokecolor="#1f1f1f" strokeweight=".5pt">
              <v:path arrowok="t"/>
              <w10:wrap anchorx="page" anchory="page"/>
            </v:shape>
          </w:pict>
        </mc:Fallback>
      </mc:AlternateContent>
    </w:r>
    <w:r>
      <w:rPr>
        <w:noProof/>
      </w:rPr>
      <mc:AlternateContent>
        <mc:Choice Requires="wps">
          <w:drawing>
            <wp:anchor distT="0" distB="0" distL="0" distR="0" simplePos="0" relativeHeight="251658245" behindDoc="1" locked="0" layoutInCell="1" allowOverlap="1" wp14:anchorId="12AE7509" wp14:editId="49CC8C8C">
              <wp:simplePos x="0" y="0"/>
              <wp:positionH relativeFrom="page">
                <wp:posOffset>717600</wp:posOffset>
              </wp:positionH>
              <wp:positionV relativeFrom="page">
                <wp:posOffset>9989515</wp:posOffset>
              </wp:positionV>
              <wp:extent cx="1546225" cy="399415"/>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6225" cy="399415"/>
                      </a:xfrm>
                      <a:prstGeom prst="rect">
                        <a:avLst/>
                      </a:prstGeom>
                    </wps:spPr>
                    <wps:txbx>
                      <w:txbxContent>
                        <w:p w14:paraId="10EC4D65" w14:textId="77777777" w:rsidR="00111872" w:rsidRDefault="00FF08EA">
                          <w:pPr>
                            <w:spacing w:before="22"/>
                            <w:ind w:right="18"/>
                            <w:jc w:val="right"/>
                            <w:rPr>
                              <w:b/>
                              <w:i/>
                              <w:sz w:val="20"/>
                            </w:rPr>
                          </w:pPr>
                          <w:r>
                            <w:rPr>
                              <w:b/>
                              <w:i/>
                              <w:color w:val="1F1F1F"/>
                              <w:w w:val="90"/>
                              <w:sz w:val="20"/>
                            </w:rPr>
                            <w:t>BỘ</w:t>
                          </w:r>
                          <w:r>
                            <w:rPr>
                              <w:b/>
                              <w:i/>
                              <w:color w:val="1F1F1F"/>
                              <w:spacing w:val="-2"/>
                              <w:sz w:val="20"/>
                            </w:rPr>
                            <w:t xml:space="preserve"> </w:t>
                          </w:r>
                          <w:r>
                            <w:rPr>
                              <w:b/>
                              <w:i/>
                              <w:color w:val="1F1F1F"/>
                              <w:spacing w:val="-5"/>
                              <w:sz w:val="20"/>
                            </w:rPr>
                            <w:t>MÔN</w:t>
                          </w:r>
                        </w:p>
                        <w:p w14:paraId="5461DA68" w14:textId="77777777" w:rsidR="00111872" w:rsidRDefault="00FF08EA">
                          <w:pPr>
                            <w:spacing w:before="125"/>
                            <w:ind w:left="20"/>
                            <w:rPr>
                              <w:b/>
                              <w:i/>
                              <w:sz w:val="20"/>
                            </w:rPr>
                          </w:pPr>
                          <w:r>
                            <w:rPr>
                              <w:b/>
                              <w:i/>
                              <w:color w:val="1F1F1F"/>
                              <w:sz w:val="20"/>
                            </w:rPr>
                            <w:t>Bảo</w:t>
                          </w:r>
                          <w:r>
                            <w:rPr>
                              <w:b/>
                              <w:i/>
                              <w:color w:val="1F1F1F"/>
                              <w:spacing w:val="12"/>
                              <w:sz w:val="20"/>
                            </w:rPr>
                            <w:t xml:space="preserve"> </w:t>
                          </w:r>
                          <w:r>
                            <w:rPr>
                              <w:b/>
                              <w:i/>
                              <w:color w:val="1F1F1F"/>
                              <w:sz w:val="20"/>
                            </w:rPr>
                            <w:t>mật</w:t>
                          </w:r>
                          <w:r>
                            <w:rPr>
                              <w:b/>
                              <w:i/>
                              <w:color w:val="1F1F1F"/>
                              <w:spacing w:val="16"/>
                              <w:sz w:val="20"/>
                            </w:rPr>
                            <w:t xml:space="preserve"> </w:t>
                          </w:r>
                          <w:r>
                            <w:rPr>
                              <w:b/>
                              <w:i/>
                              <w:color w:val="1F1F1F"/>
                              <w:sz w:val="20"/>
                            </w:rPr>
                            <w:t>Web</w:t>
                          </w:r>
                          <w:r>
                            <w:rPr>
                              <w:b/>
                              <w:i/>
                              <w:color w:val="1F1F1F"/>
                              <w:spacing w:val="16"/>
                              <w:sz w:val="20"/>
                            </w:rPr>
                            <w:t xml:space="preserve"> </w:t>
                          </w:r>
                          <w:r>
                            <w:rPr>
                              <w:b/>
                              <w:i/>
                              <w:color w:val="1F1F1F"/>
                              <w:sz w:val="20"/>
                            </w:rPr>
                            <w:t>và</w:t>
                          </w:r>
                          <w:r>
                            <w:rPr>
                              <w:b/>
                              <w:i/>
                              <w:color w:val="1F1F1F"/>
                              <w:spacing w:val="11"/>
                              <w:sz w:val="20"/>
                            </w:rPr>
                            <w:t xml:space="preserve"> </w:t>
                          </w:r>
                          <w:r>
                            <w:rPr>
                              <w:b/>
                              <w:i/>
                              <w:color w:val="1F1F1F"/>
                              <w:sz w:val="20"/>
                            </w:rPr>
                            <w:t>Ứng</w:t>
                          </w:r>
                          <w:r>
                            <w:rPr>
                              <w:b/>
                              <w:i/>
                              <w:color w:val="1F1F1F"/>
                              <w:spacing w:val="21"/>
                              <w:sz w:val="20"/>
                            </w:rPr>
                            <w:t xml:space="preserve"> </w:t>
                          </w:r>
                          <w:r>
                            <w:rPr>
                              <w:b/>
                              <w:i/>
                              <w:color w:val="1F1F1F"/>
                              <w:spacing w:val="-4"/>
                              <w:sz w:val="20"/>
                            </w:rPr>
                            <w:t>dụng</w:t>
                          </w:r>
                        </w:p>
                      </w:txbxContent>
                    </wps:txbx>
                    <wps:bodyPr wrap="square" lIns="0" tIns="0" rIns="0" bIns="0" rtlCol="0">
                      <a:noAutofit/>
                    </wps:bodyPr>
                  </wps:wsp>
                </a:graphicData>
              </a:graphic>
            </wp:anchor>
          </w:drawing>
        </mc:Choice>
        <mc:Fallback>
          <w:pict>
            <v:shapetype w14:anchorId="12AE7509" id="_x0000_t202" coordsize="21600,21600" o:spt="202" path="m,l,21600r21600,l21600,xe">
              <v:stroke joinstyle="miter"/>
              <v:path gradientshapeok="t" o:connecttype="rect"/>
            </v:shapetype>
            <v:shape id="Textbox 58" o:spid="_x0000_s1030" type="#_x0000_t202" style="position:absolute;margin-left:56.5pt;margin-top:786.6pt;width:121.75pt;height:31.45pt;z-index:-251658235;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" filled="f" stroked="f">
              <v:textbox inset="0,0,0,0">
                <w:txbxContent>
                  <w:p w14:paraId="10EC4D65" w14:textId="77777777" w:rsidR="00111872" w:rsidRDefault="00FF08EA">
                    <w:pPr>
                      <w:spacing w:before="22"/>
                      <w:ind w:right="18"/>
                      <w:jc w:val="right"/>
                      <w:rPr>
                        <w:b/>
                        <w:i/>
                        <w:sz w:val="20"/>
                      </w:rPr>
                    </w:pPr>
                    <w:r>
                      <w:rPr>
                        <w:b/>
                        <w:i/>
                        <w:color w:val="1F1F1F"/>
                        <w:w w:val="90"/>
                        <w:sz w:val="20"/>
                      </w:rPr>
                      <w:t>BỘ</w:t>
                    </w:r>
                    <w:r>
                      <w:rPr>
                        <w:b/>
                        <w:i/>
                        <w:color w:val="1F1F1F"/>
                        <w:spacing w:val="-2"/>
                        <w:sz w:val="20"/>
                      </w:rPr>
                      <w:t xml:space="preserve"> </w:t>
                    </w:r>
                    <w:r>
                      <w:rPr>
                        <w:b/>
                        <w:i/>
                        <w:color w:val="1F1F1F"/>
                        <w:spacing w:val="-5"/>
                        <w:sz w:val="20"/>
                      </w:rPr>
                      <w:t>MÔN</w:t>
                    </w:r>
                  </w:p>
                  <w:p w14:paraId="5461DA68" w14:textId="77777777" w:rsidR="00111872" w:rsidRDefault="00FF08EA">
                    <w:pPr>
                      <w:spacing w:before="125"/>
                      <w:ind w:left="20"/>
                      <w:rPr>
                        <w:b/>
                        <w:i/>
                        <w:sz w:val="20"/>
                      </w:rPr>
                    </w:pPr>
                    <w:r>
                      <w:rPr>
                        <w:b/>
                        <w:i/>
                        <w:color w:val="1F1F1F"/>
                        <w:sz w:val="20"/>
                      </w:rPr>
                      <w:t>Bảo</w:t>
                    </w:r>
                    <w:r>
                      <w:rPr>
                        <w:b/>
                        <w:i/>
                        <w:color w:val="1F1F1F"/>
                        <w:spacing w:val="12"/>
                        <w:sz w:val="20"/>
                      </w:rPr>
                      <w:t xml:space="preserve"> </w:t>
                    </w:r>
                    <w:r>
                      <w:rPr>
                        <w:b/>
                        <w:i/>
                        <w:color w:val="1F1F1F"/>
                        <w:sz w:val="20"/>
                      </w:rPr>
                      <w:t>mật</w:t>
                    </w:r>
                    <w:r>
                      <w:rPr>
                        <w:b/>
                        <w:i/>
                        <w:color w:val="1F1F1F"/>
                        <w:spacing w:val="16"/>
                        <w:sz w:val="20"/>
                      </w:rPr>
                      <w:t xml:space="preserve"> </w:t>
                    </w:r>
                    <w:r>
                      <w:rPr>
                        <w:b/>
                        <w:i/>
                        <w:color w:val="1F1F1F"/>
                        <w:sz w:val="20"/>
                      </w:rPr>
                      <w:t>Web</w:t>
                    </w:r>
                    <w:r>
                      <w:rPr>
                        <w:b/>
                        <w:i/>
                        <w:color w:val="1F1F1F"/>
                        <w:spacing w:val="16"/>
                        <w:sz w:val="20"/>
                      </w:rPr>
                      <w:t xml:space="preserve"> </w:t>
                    </w:r>
                    <w:r>
                      <w:rPr>
                        <w:b/>
                        <w:i/>
                        <w:color w:val="1F1F1F"/>
                        <w:sz w:val="20"/>
                      </w:rPr>
                      <w:t>và</w:t>
                    </w:r>
                    <w:r>
                      <w:rPr>
                        <w:b/>
                        <w:i/>
                        <w:color w:val="1F1F1F"/>
                        <w:spacing w:val="11"/>
                        <w:sz w:val="20"/>
                      </w:rPr>
                      <w:t xml:space="preserve"> </w:t>
                    </w:r>
                    <w:r>
                      <w:rPr>
                        <w:b/>
                        <w:i/>
                        <w:color w:val="1F1F1F"/>
                        <w:sz w:val="20"/>
                      </w:rPr>
                      <w:t>Ứng</w:t>
                    </w:r>
                    <w:r>
                      <w:rPr>
                        <w:b/>
                        <w:i/>
                        <w:color w:val="1F1F1F"/>
                        <w:spacing w:val="21"/>
                        <w:sz w:val="20"/>
                      </w:rPr>
                      <w:t xml:space="preserve"> </w:t>
                    </w:r>
                    <w:r>
                      <w:rPr>
                        <w:b/>
                        <w:i/>
                        <w:color w:val="1F1F1F"/>
                        <w:spacing w:val="-4"/>
                        <w:sz w:val="20"/>
                      </w:rPr>
                      <w:t>dụng</w:t>
                    </w:r>
                  </w:p>
                </w:txbxContent>
              </v:textbox>
              <w10:wrap anchorx="page" anchory="page"/>
            </v:shape>
          </w:pict>
        </mc:Fallback>
      </mc:AlternateContent>
    </w:r>
    <w:r>
      <w:rPr>
        <w:noProof/>
      </w:rPr>
      <mc:AlternateContent>
        <mc:Choice Requires="wps">
          <w:drawing>
            <wp:anchor distT="0" distB="0" distL="0" distR="0" simplePos="0" relativeHeight="251658246" behindDoc="1" locked="0" layoutInCell="1" allowOverlap="1" wp14:anchorId="4738AC21" wp14:editId="64303C96">
              <wp:simplePos x="0" y="0"/>
              <wp:positionH relativeFrom="page">
                <wp:posOffset>5308853</wp:posOffset>
              </wp:positionH>
              <wp:positionV relativeFrom="page">
                <wp:posOffset>9998659</wp:posOffset>
              </wp:positionV>
              <wp:extent cx="1915795" cy="399415"/>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5795" cy="399415"/>
                      </a:xfrm>
                      <a:prstGeom prst="rect">
                        <a:avLst/>
                      </a:prstGeom>
                    </wps:spPr>
                    <wps:txbx>
                      <w:txbxContent>
                        <w:p w14:paraId="51EA003C" w14:textId="77777777" w:rsidR="00111872" w:rsidRDefault="00FF08EA">
                          <w:pPr>
                            <w:spacing w:before="22"/>
                            <w:ind w:left="20"/>
                            <w:rPr>
                              <w:sz w:val="20"/>
                            </w:rPr>
                          </w:pPr>
                          <w:r>
                            <w:rPr>
                              <w:color w:val="808080"/>
                              <w:sz w:val="20"/>
                            </w:rPr>
                            <w:t>Báo</w:t>
                          </w:r>
                          <w:r>
                            <w:rPr>
                              <w:color w:val="808080"/>
                              <w:spacing w:val="-4"/>
                              <w:sz w:val="20"/>
                            </w:rPr>
                            <w:t xml:space="preserve"> </w:t>
                          </w:r>
                          <w:r>
                            <w:rPr>
                              <w:color w:val="808080"/>
                              <w:sz w:val="20"/>
                            </w:rPr>
                            <w:t>cáo</w:t>
                          </w:r>
                          <w:r>
                            <w:rPr>
                              <w:color w:val="808080"/>
                              <w:spacing w:val="49"/>
                              <w:sz w:val="20"/>
                            </w:rPr>
                            <w:t xml:space="preserve"> </w:t>
                          </w:r>
                          <w:r>
                            <w:rPr>
                              <w:color w:val="808080"/>
                              <w:sz w:val="20"/>
                            </w:rPr>
                            <w:t>Bảo</w:t>
                          </w:r>
                          <w:r>
                            <w:rPr>
                              <w:color w:val="808080"/>
                              <w:spacing w:val="-4"/>
                              <w:sz w:val="20"/>
                            </w:rPr>
                            <w:t xml:space="preserve"> </w:t>
                          </w:r>
                          <w:r>
                            <w:rPr>
                              <w:color w:val="808080"/>
                              <w:sz w:val="20"/>
                            </w:rPr>
                            <w:t>mật</w:t>
                          </w:r>
                          <w:r>
                            <w:rPr>
                              <w:color w:val="808080"/>
                              <w:spacing w:val="-4"/>
                              <w:sz w:val="20"/>
                            </w:rPr>
                            <w:t xml:space="preserve"> </w:t>
                          </w:r>
                          <w:r>
                            <w:rPr>
                              <w:color w:val="808080"/>
                              <w:sz w:val="20"/>
                            </w:rPr>
                            <w:t>Web</w:t>
                          </w:r>
                          <w:r>
                            <w:rPr>
                              <w:color w:val="808080"/>
                              <w:spacing w:val="-1"/>
                              <w:sz w:val="20"/>
                            </w:rPr>
                            <w:t xml:space="preserve"> </w:t>
                          </w:r>
                          <w:r>
                            <w:rPr>
                              <w:color w:val="808080"/>
                              <w:sz w:val="20"/>
                            </w:rPr>
                            <w:t>và</w:t>
                          </w:r>
                          <w:r>
                            <w:rPr>
                              <w:color w:val="808080"/>
                              <w:spacing w:val="1"/>
                              <w:sz w:val="20"/>
                            </w:rPr>
                            <w:t xml:space="preserve"> </w:t>
                          </w:r>
                          <w:r>
                            <w:rPr>
                              <w:color w:val="808080"/>
                              <w:sz w:val="20"/>
                            </w:rPr>
                            <w:t>Ứng</w:t>
                          </w:r>
                          <w:r>
                            <w:rPr>
                              <w:color w:val="808080"/>
                              <w:spacing w:val="-4"/>
                              <w:sz w:val="20"/>
                            </w:rPr>
                            <w:t xml:space="preserve"> dụng</w:t>
                          </w:r>
                        </w:p>
                        <w:p w14:paraId="1917DDDC" w14:textId="77777777" w:rsidR="00111872" w:rsidRDefault="00FF08EA">
                          <w:pPr>
                            <w:spacing w:before="125"/>
                            <w:ind w:left="156"/>
                            <w:rPr>
                              <w:sz w:val="20"/>
                            </w:rPr>
                          </w:pPr>
                          <w:r>
                            <w:rPr>
                              <w:color w:val="808080"/>
                              <w:w w:val="90"/>
                              <w:sz w:val="20"/>
                            </w:rPr>
                            <w:t>HỌC</w:t>
                          </w:r>
                          <w:r>
                            <w:rPr>
                              <w:color w:val="808080"/>
                              <w:spacing w:val="3"/>
                              <w:sz w:val="20"/>
                            </w:rPr>
                            <w:t xml:space="preserve"> </w:t>
                          </w:r>
                          <w:r>
                            <w:rPr>
                              <w:color w:val="808080"/>
                              <w:w w:val="90"/>
                              <w:sz w:val="20"/>
                            </w:rPr>
                            <w:t>KỲ</w:t>
                          </w:r>
                          <w:r>
                            <w:rPr>
                              <w:color w:val="808080"/>
                              <w:spacing w:val="1"/>
                              <w:sz w:val="20"/>
                            </w:rPr>
                            <w:t xml:space="preserve"> </w:t>
                          </w:r>
                          <w:r>
                            <w:rPr>
                              <w:color w:val="808080"/>
                              <w:w w:val="90"/>
                              <w:sz w:val="20"/>
                            </w:rPr>
                            <w:t>II</w:t>
                          </w:r>
                          <w:r>
                            <w:rPr>
                              <w:color w:val="808080"/>
                              <w:spacing w:val="3"/>
                              <w:sz w:val="20"/>
                            </w:rPr>
                            <w:t xml:space="preserve"> </w:t>
                          </w:r>
                          <w:r>
                            <w:rPr>
                              <w:color w:val="808080"/>
                              <w:w w:val="90"/>
                              <w:sz w:val="20"/>
                            </w:rPr>
                            <w:t>–</w:t>
                          </w:r>
                          <w:r>
                            <w:rPr>
                              <w:color w:val="808080"/>
                              <w:spacing w:val="5"/>
                              <w:sz w:val="20"/>
                            </w:rPr>
                            <w:t xml:space="preserve"> </w:t>
                          </w:r>
                          <w:r>
                            <w:rPr>
                              <w:color w:val="808080"/>
                              <w:w w:val="90"/>
                              <w:sz w:val="20"/>
                            </w:rPr>
                            <w:t>NĂM</w:t>
                          </w:r>
                          <w:r>
                            <w:rPr>
                              <w:color w:val="808080"/>
                              <w:spacing w:val="3"/>
                              <w:sz w:val="20"/>
                            </w:rPr>
                            <w:t xml:space="preserve"> </w:t>
                          </w:r>
                          <w:r>
                            <w:rPr>
                              <w:color w:val="808080"/>
                              <w:w w:val="90"/>
                              <w:sz w:val="20"/>
                            </w:rPr>
                            <w:t>HỌC</w:t>
                          </w:r>
                          <w:r>
                            <w:rPr>
                              <w:color w:val="808080"/>
                              <w:spacing w:val="5"/>
                              <w:sz w:val="20"/>
                            </w:rPr>
                            <w:t xml:space="preserve"> </w:t>
                          </w:r>
                          <w:r>
                            <w:rPr>
                              <w:color w:val="808080"/>
                              <w:w w:val="90"/>
                              <w:sz w:val="20"/>
                            </w:rPr>
                            <w:t>2023-</w:t>
                          </w:r>
                          <w:r>
                            <w:rPr>
                              <w:color w:val="808080"/>
                              <w:spacing w:val="-4"/>
                              <w:w w:val="90"/>
                              <w:sz w:val="20"/>
                            </w:rPr>
                            <w:t>2024</w:t>
                          </w:r>
                        </w:p>
                      </w:txbxContent>
                    </wps:txbx>
                    <wps:bodyPr wrap="square" lIns="0" tIns="0" rIns="0" bIns="0" rtlCol="0">
                      <a:noAutofit/>
                    </wps:bodyPr>
                  </wps:wsp>
                </a:graphicData>
              </a:graphic>
            </wp:anchor>
          </w:drawing>
        </mc:Choice>
        <mc:Fallback>
          <w:pict>
            <v:shape w14:anchorId="4738AC21" id="Textbox 59" o:spid="_x0000_s1031" type="#_x0000_t202" style="position:absolute;margin-left:418pt;margin-top:787.3pt;width:150.85pt;height:31.45pt;z-index:-251658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" filled="f" stroked="f">
              <v:textbox inset="0,0,0,0">
                <w:txbxContent>
                  <w:p w14:paraId="51EA003C" w14:textId="77777777" w:rsidR="00111872" w:rsidRDefault="00FF08EA">
                    <w:pPr>
                      <w:spacing w:before="22"/>
                      <w:ind w:left="20"/>
                      <w:rPr>
                        <w:sz w:val="20"/>
                      </w:rPr>
                    </w:pPr>
                    <w:r>
                      <w:rPr>
                        <w:color w:val="808080"/>
                        <w:sz w:val="20"/>
                      </w:rPr>
                      <w:t>Báo</w:t>
                    </w:r>
                    <w:r>
                      <w:rPr>
                        <w:color w:val="808080"/>
                        <w:spacing w:val="-4"/>
                        <w:sz w:val="20"/>
                      </w:rPr>
                      <w:t xml:space="preserve"> </w:t>
                    </w:r>
                    <w:r>
                      <w:rPr>
                        <w:color w:val="808080"/>
                        <w:sz w:val="20"/>
                      </w:rPr>
                      <w:t>cáo</w:t>
                    </w:r>
                    <w:r>
                      <w:rPr>
                        <w:color w:val="808080"/>
                        <w:spacing w:val="49"/>
                        <w:sz w:val="20"/>
                      </w:rPr>
                      <w:t xml:space="preserve"> </w:t>
                    </w:r>
                    <w:r>
                      <w:rPr>
                        <w:color w:val="808080"/>
                        <w:sz w:val="20"/>
                      </w:rPr>
                      <w:t>Bảo</w:t>
                    </w:r>
                    <w:r>
                      <w:rPr>
                        <w:color w:val="808080"/>
                        <w:spacing w:val="-4"/>
                        <w:sz w:val="20"/>
                      </w:rPr>
                      <w:t xml:space="preserve"> </w:t>
                    </w:r>
                    <w:r>
                      <w:rPr>
                        <w:color w:val="808080"/>
                        <w:sz w:val="20"/>
                      </w:rPr>
                      <w:t>mật</w:t>
                    </w:r>
                    <w:r>
                      <w:rPr>
                        <w:color w:val="808080"/>
                        <w:spacing w:val="-4"/>
                        <w:sz w:val="20"/>
                      </w:rPr>
                      <w:t xml:space="preserve"> </w:t>
                    </w:r>
                    <w:r>
                      <w:rPr>
                        <w:color w:val="808080"/>
                        <w:sz w:val="20"/>
                      </w:rPr>
                      <w:t>Web</w:t>
                    </w:r>
                    <w:r>
                      <w:rPr>
                        <w:color w:val="808080"/>
                        <w:spacing w:val="-1"/>
                        <w:sz w:val="20"/>
                      </w:rPr>
                      <w:t xml:space="preserve"> </w:t>
                    </w:r>
                    <w:r>
                      <w:rPr>
                        <w:color w:val="808080"/>
                        <w:sz w:val="20"/>
                      </w:rPr>
                      <w:t>và</w:t>
                    </w:r>
                    <w:r>
                      <w:rPr>
                        <w:color w:val="808080"/>
                        <w:spacing w:val="1"/>
                        <w:sz w:val="20"/>
                      </w:rPr>
                      <w:t xml:space="preserve"> </w:t>
                    </w:r>
                    <w:r>
                      <w:rPr>
                        <w:color w:val="808080"/>
                        <w:sz w:val="20"/>
                      </w:rPr>
                      <w:t>Ứng</w:t>
                    </w:r>
                    <w:r>
                      <w:rPr>
                        <w:color w:val="808080"/>
                        <w:spacing w:val="-4"/>
                        <w:sz w:val="20"/>
                      </w:rPr>
                      <w:t xml:space="preserve"> dụng</w:t>
                    </w:r>
                  </w:p>
                  <w:p w14:paraId="1917DDDC" w14:textId="77777777" w:rsidR="00111872" w:rsidRDefault="00FF08EA">
                    <w:pPr>
                      <w:spacing w:before="125"/>
                      <w:ind w:left="156"/>
                      <w:rPr>
                        <w:sz w:val="20"/>
                      </w:rPr>
                    </w:pPr>
                    <w:r>
                      <w:rPr>
                        <w:color w:val="808080"/>
                        <w:w w:val="90"/>
                        <w:sz w:val="20"/>
                      </w:rPr>
                      <w:t>HỌC</w:t>
                    </w:r>
                    <w:r>
                      <w:rPr>
                        <w:color w:val="808080"/>
                        <w:spacing w:val="3"/>
                        <w:sz w:val="20"/>
                      </w:rPr>
                      <w:t xml:space="preserve"> </w:t>
                    </w:r>
                    <w:r>
                      <w:rPr>
                        <w:color w:val="808080"/>
                        <w:w w:val="90"/>
                        <w:sz w:val="20"/>
                      </w:rPr>
                      <w:t>KỲ</w:t>
                    </w:r>
                    <w:r>
                      <w:rPr>
                        <w:color w:val="808080"/>
                        <w:spacing w:val="1"/>
                        <w:sz w:val="20"/>
                      </w:rPr>
                      <w:t xml:space="preserve"> </w:t>
                    </w:r>
                    <w:r>
                      <w:rPr>
                        <w:color w:val="808080"/>
                        <w:w w:val="90"/>
                        <w:sz w:val="20"/>
                      </w:rPr>
                      <w:t>II</w:t>
                    </w:r>
                    <w:r>
                      <w:rPr>
                        <w:color w:val="808080"/>
                        <w:spacing w:val="3"/>
                        <w:sz w:val="20"/>
                      </w:rPr>
                      <w:t xml:space="preserve"> </w:t>
                    </w:r>
                    <w:r>
                      <w:rPr>
                        <w:color w:val="808080"/>
                        <w:w w:val="90"/>
                        <w:sz w:val="20"/>
                      </w:rPr>
                      <w:t>–</w:t>
                    </w:r>
                    <w:r>
                      <w:rPr>
                        <w:color w:val="808080"/>
                        <w:spacing w:val="5"/>
                        <w:sz w:val="20"/>
                      </w:rPr>
                      <w:t xml:space="preserve"> </w:t>
                    </w:r>
                    <w:r>
                      <w:rPr>
                        <w:color w:val="808080"/>
                        <w:w w:val="90"/>
                        <w:sz w:val="20"/>
                      </w:rPr>
                      <w:t>NĂM</w:t>
                    </w:r>
                    <w:r>
                      <w:rPr>
                        <w:color w:val="808080"/>
                        <w:spacing w:val="3"/>
                        <w:sz w:val="20"/>
                      </w:rPr>
                      <w:t xml:space="preserve"> </w:t>
                    </w:r>
                    <w:r>
                      <w:rPr>
                        <w:color w:val="808080"/>
                        <w:w w:val="90"/>
                        <w:sz w:val="20"/>
                      </w:rPr>
                      <w:t>HỌC</w:t>
                    </w:r>
                    <w:r>
                      <w:rPr>
                        <w:color w:val="808080"/>
                        <w:spacing w:val="5"/>
                        <w:sz w:val="20"/>
                      </w:rPr>
                      <w:t xml:space="preserve"> </w:t>
                    </w:r>
                    <w:r>
                      <w:rPr>
                        <w:color w:val="808080"/>
                        <w:w w:val="90"/>
                        <w:sz w:val="20"/>
                      </w:rPr>
                      <w:t>2023-</w:t>
                    </w:r>
                    <w:r>
                      <w:rPr>
                        <w:color w:val="808080"/>
                        <w:spacing w:val="-4"/>
                        <w:w w:val="90"/>
                        <w:sz w:val="20"/>
                      </w:rPr>
                      <w:t>2024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D58E3" w14:textId="77777777" w:rsidR="00111872" w:rsidRDefault="00FF08EA">
    <w:pPr>
      <w:pStyle w:val="BodyText"/>
      <w:spacing w:line="14" w:lineRule="auto"/>
      <w:rPr>
        <w:sz w:val="20"/>
      </w:rPr>
    </w:pPr>
    <w:r>
      <w:rPr>
        <w:noProof/>
      </w:rPr>
      <mc:AlternateContent>
        <mc:Choice Requires="wps">
          <w:drawing>
            <wp:anchor distT="0" distB="0" distL="0" distR="0" simplePos="0" relativeHeight="251658250" behindDoc="1" locked="0" layoutInCell="1" allowOverlap="1" wp14:anchorId="5AE12B54" wp14:editId="0B482B15">
              <wp:simplePos x="0" y="0"/>
              <wp:positionH relativeFrom="page">
                <wp:posOffset>389890</wp:posOffset>
              </wp:positionH>
              <wp:positionV relativeFrom="page">
                <wp:posOffset>9902825</wp:posOffset>
              </wp:positionV>
              <wp:extent cx="6857365" cy="530860"/>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7365" cy="530860"/>
                      </a:xfrm>
                      <a:custGeom>
                        <a:avLst/>
                        <a:gdLst/>
                        <a:ahLst/>
                        <a:cxnLst/>
                        <a:rect l="l" t="t" r="r" b="b"/>
                        <a:pathLst>
                          <a:path w="6857365" h="530860">
                            <a:moveTo>
                              <a:pt x="0" y="0"/>
                            </a:moveTo>
                            <a:lnTo>
                              <a:pt x="6857364" y="0"/>
                            </a:lnTo>
                          </a:path>
                          <a:path w="6857365" h="530860">
                            <a:moveTo>
                              <a:pt x="2353310" y="3174"/>
                            </a:moveTo>
                            <a:lnTo>
                              <a:pt x="2010410" y="530859"/>
                            </a:lnTo>
                          </a:path>
                        </a:pathLst>
                      </a:custGeom>
                      <a:ln w="6350">
                        <a:solidFill>
                          <a:srgbClr val="1F1F1F"/>
                        </a:solidFill>
                        <a:prstDash val="solid"/>
                      </a:ln>
                    </wps:spPr>
                    <wps:bodyPr wrap="square" lIns="0" tIns="0" rIns="0" bIns="0" rtlCol="0">
                      <a:prstTxWarp prst="textNoShape">
                        <a:avLst/>
                      </a:prstTxWarp>
                      <a:noAutofit/>
                    </wps:bodyPr>
                  </wps:wsp>
                </a:graphicData>
              </a:graphic>
            </wp:anchor>
          </w:drawing>
        </mc:Choice>
        <mc:Fallback>
          <w:pict>
            <v:shape w14:anchorId="1551D78C" id="Graphic 79" o:spid="_x0000_s1026" style="position:absolute;margin-left:30.7pt;margin-top:779.75pt;width:539.95pt;height:41.8pt;z-index:-251658230;visibility:visible;mso-wrap-style:square;mso-wrap-distance-left:0;mso-wrap-distance-top:0;mso-wrap-distance-right:0;mso-wrap-distance-bottom:0;mso-position-horizontal:absolute;mso-position-horizontal-relative:page;mso-position-vertical:absolute;mso-position-vertical-relative:page;v-text-anchor:top" coordsize="6857365,53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" path="m,l6857364,em2353310,3174l2010410,530859e" filled="f" strokecolor="#1f1f1f" strokeweight=".5pt">
              <v:path arrowok="t"/>
              <w10:wrap anchorx="page" anchory="page"/>
            </v:shape>
          </w:pict>
        </mc:Fallback>
      </mc:AlternateContent>
    </w:r>
    <w:r>
      <w:rPr>
        <w:noProof/>
      </w:rPr>
      <mc:AlternateContent>
        <mc:Choice Requires="wps">
          <w:drawing>
            <wp:anchor distT="0" distB="0" distL="0" distR="0" simplePos="0" relativeHeight="251658251" behindDoc="1" locked="0" layoutInCell="1" allowOverlap="1" wp14:anchorId="6AA977E1" wp14:editId="0268D5DF">
              <wp:simplePos x="0" y="0"/>
              <wp:positionH relativeFrom="page">
                <wp:posOffset>717600</wp:posOffset>
              </wp:positionH>
              <wp:positionV relativeFrom="page">
                <wp:posOffset>9989515</wp:posOffset>
              </wp:positionV>
              <wp:extent cx="1546225" cy="399415"/>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6225" cy="399415"/>
                      </a:xfrm>
                      <a:prstGeom prst="rect">
                        <a:avLst/>
                      </a:prstGeom>
                    </wps:spPr>
                    <wps:txbx>
                      <w:txbxContent>
                        <w:p w14:paraId="6893C379" w14:textId="77777777" w:rsidR="00111872" w:rsidRDefault="00FF08EA">
                          <w:pPr>
                            <w:spacing w:before="22"/>
                            <w:ind w:right="18"/>
                            <w:jc w:val="right"/>
                            <w:rPr>
                              <w:b/>
                              <w:i/>
                              <w:sz w:val="20"/>
                            </w:rPr>
                          </w:pPr>
                          <w:r>
                            <w:rPr>
                              <w:b/>
                              <w:i/>
                              <w:color w:val="1F1F1F"/>
                              <w:w w:val="90"/>
                              <w:sz w:val="20"/>
                            </w:rPr>
                            <w:t>BỘ</w:t>
                          </w:r>
                          <w:r>
                            <w:rPr>
                              <w:b/>
                              <w:i/>
                              <w:color w:val="1F1F1F"/>
                              <w:spacing w:val="-2"/>
                              <w:sz w:val="20"/>
                            </w:rPr>
                            <w:t xml:space="preserve"> </w:t>
                          </w:r>
                          <w:r>
                            <w:rPr>
                              <w:b/>
                              <w:i/>
                              <w:color w:val="1F1F1F"/>
                              <w:spacing w:val="-5"/>
                              <w:sz w:val="20"/>
                            </w:rPr>
                            <w:t>MÔN</w:t>
                          </w:r>
                        </w:p>
                        <w:p w14:paraId="07BEDC04" w14:textId="77777777" w:rsidR="00111872" w:rsidRDefault="00FF08EA">
                          <w:pPr>
                            <w:spacing w:before="125"/>
                            <w:ind w:left="20"/>
                            <w:rPr>
                              <w:b/>
                              <w:i/>
                              <w:sz w:val="20"/>
                            </w:rPr>
                          </w:pPr>
                          <w:r>
                            <w:rPr>
                              <w:b/>
                              <w:i/>
                              <w:color w:val="1F1F1F"/>
                              <w:sz w:val="20"/>
                            </w:rPr>
                            <w:t>Bảo</w:t>
                          </w:r>
                          <w:r>
                            <w:rPr>
                              <w:b/>
                              <w:i/>
                              <w:color w:val="1F1F1F"/>
                              <w:spacing w:val="12"/>
                              <w:sz w:val="20"/>
                            </w:rPr>
                            <w:t xml:space="preserve"> </w:t>
                          </w:r>
                          <w:r>
                            <w:rPr>
                              <w:b/>
                              <w:i/>
                              <w:color w:val="1F1F1F"/>
                              <w:sz w:val="20"/>
                            </w:rPr>
                            <w:t>mật</w:t>
                          </w:r>
                          <w:r>
                            <w:rPr>
                              <w:b/>
                              <w:i/>
                              <w:color w:val="1F1F1F"/>
                              <w:spacing w:val="16"/>
                              <w:sz w:val="20"/>
                            </w:rPr>
                            <w:t xml:space="preserve"> </w:t>
                          </w:r>
                          <w:r>
                            <w:rPr>
                              <w:b/>
                              <w:i/>
                              <w:color w:val="1F1F1F"/>
                              <w:sz w:val="20"/>
                            </w:rPr>
                            <w:t>Web</w:t>
                          </w:r>
                          <w:r>
                            <w:rPr>
                              <w:b/>
                              <w:i/>
                              <w:color w:val="1F1F1F"/>
                              <w:spacing w:val="16"/>
                              <w:sz w:val="20"/>
                            </w:rPr>
                            <w:t xml:space="preserve"> </w:t>
                          </w:r>
                          <w:r>
                            <w:rPr>
                              <w:b/>
                              <w:i/>
                              <w:color w:val="1F1F1F"/>
                              <w:sz w:val="20"/>
                            </w:rPr>
                            <w:t>và</w:t>
                          </w:r>
                          <w:r>
                            <w:rPr>
                              <w:b/>
                              <w:i/>
                              <w:color w:val="1F1F1F"/>
                              <w:spacing w:val="11"/>
                              <w:sz w:val="20"/>
                            </w:rPr>
                            <w:t xml:space="preserve"> </w:t>
                          </w:r>
                          <w:r>
                            <w:rPr>
                              <w:b/>
                              <w:i/>
                              <w:color w:val="1F1F1F"/>
                              <w:sz w:val="20"/>
                            </w:rPr>
                            <w:t>Ứng</w:t>
                          </w:r>
                          <w:r>
                            <w:rPr>
                              <w:b/>
                              <w:i/>
                              <w:color w:val="1F1F1F"/>
                              <w:spacing w:val="21"/>
                              <w:sz w:val="20"/>
                            </w:rPr>
                            <w:t xml:space="preserve"> </w:t>
                          </w:r>
                          <w:r>
                            <w:rPr>
                              <w:b/>
                              <w:i/>
                              <w:color w:val="1F1F1F"/>
                              <w:spacing w:val="-4"/>
                              <w:sz w:val="20"/>
                            </w:rPr>
                            <w:t>dụng</w:t>
                          </w:r>
                        </w:p>
                      </w:txbxContent>
                    </wps:txbx>
                    <wps:bodyPr wrap="square" lIns="0" tIns="0" rIns="0" bIns="0" rtlCol="0">
                      <a:noAutofit/>
                    </wps:bodyPr>
                  </wps:wsp>
                </a:graphicData>
              </a:graphic>
            </wp:anchor>
          </w:drawing>
        </mc:Choice>
        <mc:Fallback>
          <w:pict>
            <v:shapetype w14:anchorId="6AA977E1" id="_x0000_t202" coordsize="21600,21600" o:spt="202" path="m,l,21600r21600,l21600,xe">
              <v:stroke joinstyle="miter"/>
              <v:path gradientshapeok="t" o:connecttype="rect"/>
            </v:shapetype>
            <v:shape id="Textbox 80" o:spid="_x0000_s1033" type="#_x0000_t202" style="position:absolute;margin-left:56.5pt;margin-top:786.6pt;width:121.75pt;height:31.45pt;z-index:-25165822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" filled="f" stroked="f">
              <v:textbox inset="0,0,0,0">
                <w:txbxContent>
                  <w:p w14:paraId="6893C379" w14:textId="77777777" w:rsidR="00111872" w:rsidRDefault="00FF08EA">
                    <w:pPr>
                      <w:spacing w:before="22"/>
                      <w:ind w:right="18"/>
                      <w:jc w:val="right"/>
                      <w:rPr>
                        <w:b/>
                        <w:i/>
                        <w:sz w:val="20"/>
                      </w:rPr>
                    </w:pPr>
                    <w:r>
                      <w:rPr>
                        <w:b/>
                        <w:i/>
                        <w:color w:val="1F1F1F"/>
                        <w:w w:val="90"/>
                        <w:sz w:val="20"/>
                      </w:rPr>
                      <w:t>BỘ</w:t>
                    </w:r>
                    <w:r>
                      <w:rPr>
                        <w:b/>
                        <w:i/>
                        <w:color w:val="1F1F1F"/>
                        <w:spacing w:val="-2"/>
                        <w:sz w:val="20"/>
                      </w:rPr>
                      <w:t xml:space="preserve"> </w:t>
                    </w:r>
                    <w:r>
                      <w:rPr>
                        <w:b/>
                        <w:i/>
                        <w:color w:val="1F1F1F"/>
                        <w:spacing w:val="-5"/>
                        <w:sz w:val="20"/>
                      </w:rPr>
                      <w:t>MÔN</w:t>
                    </w:r>
                  </w:p>
                  <w:p w14:paraId="07BEDC04" w14:textId="77777777" w:rsidR="00111872" w:rsidRDefault="00FF08EA">
                    <w:pPr>
                      <w:spacing w:before="125"/>
                      <w:ind w:left="20"/>
                      <w:rPr>
                        <w:b/>
                        <w:i/>
                        <w:sz w:val="20"/>
                      </w:rPr>
                    </w:pPr>
                    <w:r>
                      <w:rPr>
                        <w:b/>
                        <w:i/>
                        <w:color w:val="1F1F1F"/>
                        <w:sz w:val="20"/>
                      </w:rPr>
                      <w:t>Bảo</w:t>
                    </w:r>
                    <w:r>
                      <w:rPr>
                        <w:b/>
                        <w:i/>
                        <w:color w:val="1F1F1F"/>
                        <w:spacing w:val="12"/>
                        <w:sz w:val="20"/>
                      </w:rPr>
                      <w:t xml:space="preserve"> </w:t>
                    </w:r>
                    <w:r>
                      <w:rPr>
                        <w:b/>
                        <w:i/>
                        <w:color w:val="1F1F1F"/>
                        <w:sz w:val="20"/>
                      </w:rPr>
                      <w:t>mật</w:t>
                    </w:r>
                    <w:r>
                      <w:rPr>
                        <w:b/>
                        <w:i/>
                        <w:color w:val="1F1F1F"/>
                        <w:spacing w:val="16"/>
                        <w:sz w:val="20"/>
                      </w:rPr>
                      <w:t xml:space="preserve"> </w:t>
                    </w:r>
                    <w:r>
                      <w:rPr>
                        <w:b/>
                        <w:i/>
                        <w:color w:val="1F1F1F"/>
                        <w:sz w:val="20"/>
                      </w:rPr>
                      <w:t>Web</w:t>
                    </w:r>
                    <w:r>
                      <w:rPr>
                        <w:b/>
                        <w:i/>
                        <w:color w:val="1F1F1F"/>
                        <w:spacing w:val="16"/>
                        <w:sz w:val="20"/>
                      </w:rPr>
                      <w:t xml:space="preserve"> </w:t>
                    </w:r>
                    <w:r>
                      <w:rPr>
                        <w:b/>
                        <w:i/>
                        <w:color w:val="1F1F1F"/>
                        <w:sz w:val="20"/>
                      </w:rPr>
                      <w:t>và</w:t>
                    </w:r>
                    <w:r>
                      <w:rPr>
                        <w:b/>
                        <w:i/>
                        <w:color w:val="1F1F1F"/>
                        <w:spacing w:val="11"/>
                        <w:sz w:val="20"/>
                      </w:rPr>
                      <w:t xml:space="preserve"> </w:t>
                    </w:r>
                    <w:r>
                      <w:rPr>
                        <w:b/>
                        <w:i/>
                        <w:color w:val="1F1F1F"/>
                        <w:sz w:val="20"/>
                      </w:rPr>
                      <w:t>Ứng</w:t>
                    </w:r>
                    <w:r>
                      <w:rPr>
                        <w:b/>
                        <w:i/>
                        <w:color w:val="1F1F1F"/>
                        <w:spacing w:val="21"/>
                        <w:sz w:val="20"/>
                      </w:rPr>
                      <w:t xml:space="preserve"> </w:t>
                    </w:r>
                    <w:r>
                      <w:rPr>
                        <w:b/>
                        <w:i/>
                        <w:color w:val="1F1F1F"/>
                        <w:spacing w:val="-4"/>
                        <w:sz w:val="20"/>
                      </w:rPr>
                      <w:t>dụng</w:t>
                    </w:r>
                  </w:p>
                </w:txbxContent>
              </v:textbox>
              <w10:wrap anchorx="page" anchory="page"/>
            </v:shape>
          </w:pict>
        </mc:Fallback>
      </mc:AlternateContent>
    </w:r>
    <w:r>
      <w:rPr>
        <w:noProof/>
      </w:rPr>
      <mc:AlternateContent>
        <mc:Choice Requires="wps">
          <w:drawing>
            <wp:anchor distT="0" distB="0" distL="0" distR="0" simplePos="0" relativeHeight="251658252" behindDoc="1" locked="0" layoutInCell="1" allowOverlap="1" wp14:anchorId="0AE18B68" wp14:editId="09ADBB86">
              <wp:simplePos x="0" y="0"/>
              <wp:positionH relativeFrom="page">
                <wp:posOffset>5308853</wp:posOffset>
              </wp:positionH>
              <wp:positionV relativeFrom="page">
                <wp:posOffset>9998659</wp:posOffset>
              </wp:positionV>
              <wp:extent cx="1915795" cy="399415"/>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15795" cy="399415"/>
                      </a:xfrm>
                      <a:prstGeom prst="rect">
                        <a:avLst/>
                      </a:prstGeom>
                    </wps:spPr>
                    <wps:txbx>
                      <w:txbxContent>
                        <w:p w14:paraId="0A518B9A" w14:textId="77777777" w:rsidR="00111872" w:rsidRDefault="00FF08EA">
                          <w:pPr>
                            <w:spacing w:before="22"/>
                            <w:ind w:left="20"/>
                            <w:rPr>
                              <w:sz w:val="20"/>
                            </w:rPr>
                          </w:pPr>
                          <w:r>
                            <w:rPr>
                              <w:color w:val="808080"/>
                              <w:sz w:val="20"/>
                            </w:rPr>
                            <w:t>Báo</w:t>
                          </w:r>
                          <w:r>
                            <w:rPr>
                              <w:color w:val="808080"/>
                              <w:spacing w:val="-4"/>
                              <w:sz w:val="20"/>
                            </w:rPr>
                            <w:t xml:space="preserve"> </w:t>
                          </w:r>
                          <w:r>
                            <w:rPr>
                              <w:color w:val="808080"/>
                              <w:sz w:val="20"/>
                            </w:rPr>
                            <w:t>cáo</w:t>
                          </w:r>
                          <w:r>
                            <w:rPr>
                              <w:color w:val="808080"/>
                              <w:spacing w:val="49"/>
                              <w:sz w:val="20"/>
                            </w:rPr>
                            <w:t xml:space="preserve"> </w:t>
                          </w:r>
                          <w:r>
                            <w:rPr>
                              <w:color w:val="808080"/>
                              <w:sz w:val="20"/>
                            </w:rPr>
                            <w:t>Bảo</w:t>
                          </w:r>
                          <w:r>
                            <w:rPr>
                              <w:color w:val="808080"/>
                              <w:spacing w:val="-4"/>
                              <w:sz w:val="20"/>
                            </w:rPr>
                            <w:t xml:space="preserve"> </w:t>
                          </w:r>
                          <w:r>
                            <w:rPr>
                              <w:color w:val="808080"/>
                              <w:sz w:val="20"/>
                            </w:rPr>
                            <w:t>mật</w:t>
                          </w:r>
                          <w:r>
                            <w:rPr>
                              <w:color w:val="808080"/>
                              <w:spacing w:val="-4"/>
                              <w:sz w:val="20"/>
                            </w:rPr>
                            <w:t xml:space="preserve"> </w:t>
                          </w:r>
                          <w:r>
                            <w:rPr>
                              <w:color w:val="808080"/>
                              <w:sz w:val="20"/>
                            </w:rPr>
                            <w:t>Web</w:t>
                          </w:r>
                          <w:r>
                            <w:rPr>
                              <w:color w:val="808080"/>
                              <w:spacing w:val="-1"/>
                              <w:sz w:val="20"/>
                            </w:rPr>
                            <w:t xml:space="preserve"> </w:t>
                          </w:r>
                          <w:r>
                            <w:rPr>
                              <w:color w:val="808080"/>
                              <w:sz w:val="20"/>
                            </w:rPr>
                            <w:t>và</w:t>
                          </w:r>
                          <w:r>
                            <w:rPr>
                              <w:color w:val="808080"/>
                              <w:spacing w:val="1"/>
                              <w:sz w:val="20"/>
                            </w:rPr>
                            <w:t xml:space="preserve"> </w:t>
                          </w:r>
                          <w:r>
                            <w:rPr>
                              <w:color w:val="808080"/>
                              <w:sz w:val="20"/>
                            </w:rPr>
                            <w:t>Ứng</w:t>
                          </w:r>
                          <w:r>
                            <w:rPr>
                              <w:color w:val="808080"/>
                              <w:spacing w:val="-4"/>
                              <w:sz w:val="20"/>
                            </w:rPr>
                            <w:t xml:space="preserve"> dụng</w:t>
                          </w:r>
                        </w:p>
                        <w:p w14:paraId="75654286" w14:textId="77777777" w:rsidR="00111872" w:rsidRDefault="00FF08EA">
                          <w:pPr>
                            <w:spacing w:before="125"/>
                            <w:ind w:left="156"/>
                            <w:rPr>
                              <w:sz w:val="20"/>
                            </w:rPr>
                          </w:pPr>
                          <w:r>
                            <w:rPr>
                              <w:color w:val="808080"/>
                              <w:w w:val="90"/>
                              <w:sz w:val="20"/>
                            </w:rPr>
                            <w:t>HỌC</w:t>
                          </w:r>
                          <w:r>
                            <w:rPr>
                              <w:color w:val="808080"/>
                              <w:spacing w:val="3"/>
                              <w:sz w:val="20"/>
                            </w:rPr>
                            <w:t xml:space="preserve"> </w:t>
                          </w:r>
                          <w:r>
                            <w:rPr>
                              <w:color w:val="808080"/>
                              <w:w w:val="90"/>
                              <w:sz w:val="20"/>
                            </w:rPr>
                            <w:t>KỲ</w:t>
                          </w:r>
                          <w:r>
                            <w:rPr>
                              <w:color w:val="808080"/>
                              <w:spacing w:val="1"/>
                              <w:sz w:val="20"/>
                            </w:rPr>
                            <w:t xml:space="preserve"> </w:t>
                          </w:r>
                          <w:r>
                            <w:rPr>
                              <w:color w:val="808080"/>
                              <w:w w:val="90"/>
                              <w:sz w:val="20"/>
                            </w:rPr>
                            <w:t>II</w:t>
                          </w:r>
                          <w:r>
                            <w:rPr>
                              <w:color w:val="808080"/>
                              <w:spacing w:val="3"/>
                              <w:sz w:val="20"/>
                            </w:rPr>
                            <w:t xml:space="preserve"> </w:t>
                          </w:r>
                          <w:r>
                            <w:rPr>
                              <w:color w:val="808080"/>
                              <w:w w:val="90"/>
                              <w:sz w:val="20"/>
                            </w:rPr>
                            <w:t>–</w:t>
                          </w:r>
                          <w:r>
                            <w:rPr>
                              <w:color w:val="808080"/>
                              <w:spacing w:val="5"/>
                              <w:sz w:val="20"/>
                            </w:rPr>
                            <w:t xml:space="preserve"> </w:t>
                          </w:r>
                          <w:r>
                            <w:rPr>
                              <w:color w:val="808080"/>
                              <w:w w:val="90"/>
                              <w:sz w:val="20"/>
                            </w:rPr>
                            <w:t>NĂM</w:t>
                          </w:r>
                          <w:r>
                            <w:rPr>
                              <w:color w:val="808080"/>
                              <w:spacing w:val="3"/>
                              <w:sz w:val="20"/>
                            </w:rPr>
                            <w:t xml:space="preserve"> </w:t>
                          </w:r>
                          <w:r>
                            <w:rPr>
                              <w:color w:val="808080"/>
                              <w:w w:val="90"/>
                              <w:sz w:val="20"/>
                            </w:rPr>
                            <w:t>HỌC</w:t>
                          </w:r>
                          <w:r>
                            <w:rPr>
                              <w:color w:val="808080"/>
                              <w:spacing w:val="5"/>
                              <w:sz w:val="20"/>
                            </w:rPr>
                            <w:t xml:space="preserve"> </w:t>
                          </w:r>
                          <w:r>
                            <w:rPr>
                              <w:color w:val="808080"/>
                              <w:w w:val="90"/>
                              <w:sz w:val="20"/>
                            </w:rPr>
                            <w:t>2023-</w:t>
                          </w:r>
                          <w:r>
                            <w:rPr>
                              <w:color w:val="808080"/>
                              <w:spacing w:val="-4"/>
                              <w:w w:val="90"/>
                              <w:sz w:val="20"/>
                            </w:rPr>
                            <w:t>2024</w:t>
                          </w:r>
                        </w:p>
                      </w:txbxContent>
                    </wps:txbx>
                    <wps:bodyPr wrap="square" lIns="0" tIns="0" rIns="0" bIns="0" rtlCol="0">
                      <a:noAutofit/>
                    </wps:bodyPr>
                  </wps:wsp>
                </a:graphicData>
              </a:graphic>
            </wp:anchor>
          </w:drawing>
        </mc:Choice>
        <mc:Fallback>
          <w:pict>
            <v:shape w14:anchorId="0AE18B68" id="Textbox 81" o:spid="_x0000_s1034" type="#_x0000_t202" style="position:absolute;margin-left:418pt;margin-top:787.3pt;width:150.85pt;height:31.45pt;z-index:-251658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" filled="f" stroked="f">
              <v:textbox inset="0,0,0,0">
                <w:txbxContent>
                  <w:p w14:paraId="0A518B9A" w14:textId="77777777" w:rsidR="00111872" w:rsidRDefault="00FF08EA">
                    <w:pPr>
                      <w:spacing w:before="22"/>
                      <w:ind w:left="20"/>
                      <w:rPr>
                        <w:sz w:val="20"/>
                      </w:rPr>
                    </w:pPr>
                    <w:r>
                      <w:rPr>
                        <w:color w:val="808080"/>
                        <w:sz w:val="20"/>
                      </w:rPr>
                      <w:t>Báo</w:t>
                    </w:r>
                    <w:r>
                      <w:rPr>
                        <w:color w:val="808080"/>
                        <w:spacing w:val="-4"/>
                        <w:sz w:val="20"/>
                      </w:rPr>
                      <w:t xml:space="preserve"> </w:t>
                    </w:r>
                    <w:r>
                      <w:rPr>
                        <w:color w:val="808080"/>
                        <w:sz w:val="20"/>
                      </w:rPr>
                      <w:t>cáo</w:t>
                    </w:r>
                    <w:r>
                      <w:rPr>
                        <w:color w:val="808080"/>
                        <w:spacing w:val="49"/>
                        <w:sz w:val="20"/>
                      </w:rPr>
                      <w:t xml:space="preserve"> </w:t>
                    </w:r>
                    <w:r>
                      <w:rPr>
                        <w:color w:val="808080"/>
                        <w:sz w:val="20"/>
                      </w:rPr>
                      <w:t>Bảo</w:t>
                    </w:r>
                    <w:r>
                      <w:rPr>
                        <w:color w:val="808080"/>
                        <w:spacing w:val="-4"/>
                        <w:sz w:val="20"/>
                      </w:rPr>
                      <w:t xml:space="preserve"> </w:t>
                    </w:r>
                    <w:r>
                      <w:rPr>
                        <w:color w:val="808080"/>
                        <w:sz w:val="20"/>
                      </w:rPr>
                      <w:t>mật</w:t>
                    </w:r>
                    <w:r>
                      <w:rPr>
                        <w:color w:val="808080"/>
                        <w:spacing w:val="-4"/>
                        <w:sz w:val="20"/>
                      </w:rPr>
                      <w:t xml:space="preserve"> </w:t>
                    </w:r>
                    <w:r>
                      <w:rPr>
                        <w:color w:val="808080"/>
                        <w:sz w:val="20"/>
                      </w:rPr>
                      <w:t>Web</w:t>
                    </w:r>
                    <w:r>
                      <w:rPr>
                        <w:color w:val="808080"/>
                        <w:spacing w:val="-1"/>
                        <w:sz w:val="20"/>
                      </w:rPr>
                      <w:t xml:space="preserve"> </w:t>
                    </w:r>
                    <w:r>
                      <w:rPr>
                        <w:color w:val="808080"/>
                        <w:sz w:val="20"/>
                      </w:rPr>
                      <w:t>và</w:t>
                    </w:r>
                    <w:r>
                      <w:rPr>
                        <w:color w:val="808080"/>
                        <w:spacing w:val="1"/>
                        <w:sz w:val="20"/>
                      </w:rPr>
                      <w:t xml:space="preserve"> </w:t>
                    </w:r>
                    <w:r>
                      <w:rPr>
                        <w:color w:val="808080"/>
                        <w:sz w:val="20"/>
                      </w:rPr>
                      <w:t>Ứng</w:t>
                    </w:r>
                    <w:r>
                      <w:rPr>
                        <w:color w:val="808080"/>
                        <w:spacing w:val="-4"/>
                        <w:sz w:val="20"/>
                      </w:rPr>
                      <w:t xml:space="preserve"> dụng</w:t>
                    </w:r>
                  </w:p>
                  <w:p w14:paraId="75654286" w14:textId="77777777" w:rsidR="00111872" w:rsidRDefault="00FF08EA">
                    <w:pPr>
                      <w:spacing w:before="125"/>
                      <w:ind w:left="156"/>
                      <w:rPr>
                        <w:sz w:val="20"/>
                      </w:rPr>
                    </w:pPr>
                    <w:r>
                      <w:rPr>
                        <w:color w:val="808080"/>
                        <w:w w:val="90"/>
                        <w:sz w:val="20"/>
                      </w:rPr>
                      <w:t>HỌC</w:t>
                    </w:r>
                    <w:r>
                      <w:rPr>
                        <w:color w:val="808080"/>
                        <w:spacing w:val="3"/>
                        <w:sz w:val="20"/>
                      </w:rPr>
                      <w:t xml:space="preserve"> </w:t>
                    </w:r>
                    <w:r>
                      <w:rPr>
                        <w:color w:val="808080"/>
                        <w:w w:val="90"/>
                        <w:sz w:val="20"/>
                      </w:rPr>
                      <w:t>KỲ</w:t>
                    </w:r>
                    <w:r>
                      <w:rPr>
                        <w:color w:val="808080"/>
                        <w:spacing w:val="1"/>
                        <w:sz w:val="20"/>
                      </w:rPr>
                      <w:t xml:space="preserve"> </w:t>
                    </w:r>
                    <w:r>
                      <w:rPr>
                        <w:color w:val="808080"/>
                        <w:w w:val="90"/>
                        <w:sz w:val="20"/>
                      </w:rPr>
                      <w:t>II</w:t>
                    </w:r>
                    <w:r>
                      <w:rPr>
                        <w:color w:val="808080"/>
                        <w:spacing w:val="3"/>
                        <w:sz w:val="20"/>
                      </w:rPr>
                      <w:t xml:space="preserve"> </w:t>
                    </w:r>
                    <w:r>
                      <w:rPr>
                        <w:color w:val="808080"/>
                        <w:w w:val="90"/>
                        <w:sz w:val="20"/>
                      </w:rPr>
                      <w:t>–</w:t>
                    </w:r>
                    <w:r>
                      <w:rPr>
                        <w:color w:val="808080"/>
                        <w:spacing w:val="5"/>
                        <w:sz w:val="20"/>
                      </w:rPr>
                      <w:t xml:space="preserve"> </w:t>
                    </w:r>
                    <w:r>
                      <w:rPr>
                        <w:color w:val="808080"/>
                        <w:w w:val="90"/>
                        <w:sz w:val="20"/>
                      </w:rPr>
                      <w:t>NĂM</w:t>
                    </w:r>
                    <w:r>
                      <w:rPr>
                        <w:color w:val="808080"/>
                        <w:spacing w:val="3"/>
                        <w:sz w:val="20"/>
                      </w:rPr>
                      <w:t xml:space="preserve"> </w:t>
                    </w:r>
                    <w:r>
                      <w:rPr>
                        <w:color w:val="808080"/>
                        <w:w w:val="90"/>
                        <w:sz w:val="20"/>
                      </w:rPr>
                      <w:t>HỌC</w:t>
                    </w:r>
                    <w:r>
                      <w:rPr>
                        <w:color w:val="808080"/>
                        <w:spacing w:val="5"/>
                        <w:sz w:val="20"/>
                      </w:rPr>
                      <w:t xml:space="preserve"> </w:t>
                    </w:r>
                    <w:r>
                      <w:rPr>
                        <w:color w:val="808080"/>
                        <w:w w:val="90"/>
                        <w:sz w:val="20"/>
                      </w:rPr>
                      <w:t>2023-</w:t>
                    </w:r>
                    <w:r>
                      <w:rPr>
                        <w:color w:val="808080"/>
                        <w:spacing w:val="-4"/>
                        <w:w w:val="90"/>
                        <w:sz w:val="20"/>
                      </w:rPr>
                      <w:t>2024</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0C6C9" w14:textId="77777777" w:rsidR="00BA0DE0" w:rsidRDefault="00BA0DE0">
      <w:r>
        <w:separator/>
      </w:r>
    </w:p>
  </w:footnote>
  <w:footnote w:type="continuationSeparator" w:id="0">
    <w:p w14:paraId="386424D8" w14:textId="77777777" w:rsidR="00BA0DE0" w:rsidRDefault="00BA0DE0">
      <w:r>
        <w:continuationSeparator/>
      </w:r>
    </w:p>
  </w:footnote>
  <w:footnote w:type="continuationNotice" w:id="1">
    <w:p w14:paraId="1B1FD963" w14:textId="77777777" w:rsidR="005A4E54" w:rsidRDefault="005A4E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39BD1" w14:textId="77777777" w:rsidR="005A4E54" w:rsidRDefault="005A4E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9821F" w14:textId="77777777" w:rsidR="00111872" w:rsidRDefault="00FF08EA">
    <w:pPr>
      <w:pStyle w:val="BodyText"/>
      <w:spacing w:line="14" w:lineRule="auto"/>
      <w:rPr>
        <w:sz w:val="20"/>
      </w:rPr>
    </w:pPr>
    <w:r>
      <w:rPr>
        <w:noProof/>
      </w:rPr>
      <mc:AlternateContent>
        <mc:Choice Requires="wpg">
          <w:drawing>
            <wp:anchor distT="0" distB="0" distL="0" distR="0" simplePos="0" relativeHeight="251658240" behindDoc="1" locked="0" layoutInCell="1" allowOverlap="1" wp14:anchorId="15A7322D" wp14:editId="4A3CAA0F">
              <wp:simplePos x="0" y="0"/>
              <wp:positionH relativeFrom="page">
                <wp:posOffset>6958266</wp:posOffset>
              </wp:positionH>
              <wp:positionV relativeFrom="page">
                <wp:posOffset>427926</wp:posOffset>
              </wp:positionV>
              <wp:extent cx="577215" cy="54610"/>
              <wp:effectExtent l="0" t="0" r="0" b="0"/>
              <wp:wrapNone/>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 cy="54610"/>
                        <a:chOff x="0" y="0"/>
                        <a:chExt cx="577215" cy="54610"/>
                      </a:xfrm>
                    </wpg:grpSpPr>
                    <wps:wsp>
                      <wps:cNvPr id="52" name="Graphic 52"/>
                      <wps:cNvSpPr/>
                      <wps:spPr>
                        <a:xfrm>
                          <a:off x="4762" y="4763"/>
                          <a:ext cx="215265" cy="45085"/>
                        </a:xfrm>
                        <a:custGeom>
                          <a:avLst/>
                          <a:gdLst/>
                          <a:ahLst/>
                          <a:cxnLst/>
                          <a:rect l="l" t="t" r="r" b="b"/>
                          <a:pathLst>
                            <a:path w="215265" h="45085">
                              <a:moveTo>
                                <a:pt x="214769" y="0"/>
                              </a:moveTo>
                              <a:lnTo>
                                <a:pt x="0" y="0"/>
                              </a:lnTo>
                              <a:lnTo>
                                <a:pt x="0" y="45083"/>
                              </a:lnTo>
                              <a:lnTo>
                                <a:pt x="214769" y="45083"/>
                              </a:lnTo>
                              <a:lnTo>
                                <a:pt x="214769" y="0"/>
                              </a:lnTo>
                              <a:close/>
                            </a:path>
                          </a:pathLst>
                        </a:custGeom>
                        <a:solidFill>
                          <a:srgbClr val="5F4779"/>
                        </a:solidFill>
                      </wps:spPr>
                      <wps:bodyPr wrap="square" lIns="0" tIns="0" rIns="0" bIns="0" rtlCol="0">
                        <a:prstTxWarp prst="textNoShape">
                          <a:avLst/>
                        </a:prstTxWarp>
                        <a:noAutofit/>
                      </wps:bodyPr>
                    </wps:wsp>
                    <wps:wsp>
                      <wps:cNvPr id="53" name="Graphic 53"/>
                      <wps:cNvSpPr/>
                      <wps:spPr>
                        <a:xfrm>
                          <a:off x="4762" y="4762"/>
                          <a:ext cx="572770" cy="45085"/>
                        </a:xfrm>
                        <a:custGeom>
                          <a:avLst/>
                          <a:gdLst/>
                          <a:ahLst/>
                          <a:cxnLst/>
                          <a:rect l="l" t="t" r="r" b="b"/>
                          <a:pathLst>
                            <a:path w="572770" h="45085">
                              <a:moveTo>
                                <a:pt x="0" y="45085"/>
                              </a:moveTo>
                              <a:lnTo>
                                <a:pt x="214769" y="45085"/>
                              </a:lnTo>
                              <a:lnTo>
                                <a:pt x="214769" y="1"/>
                              </a:lnTo>
                              <a:lnTo>
                                <a:pt x="0" y="1"/>
                              </a:lnTo>
                              <a:lnTo>
                                <a:pt x="0" y="45085"/>
                              </a:lnTo>
                              <a:close/>
                            </a:path>
                            <a:path w="572770" h="45085">
                              <a:moveTo>
                                <a:pt x="214756" y="0"/>
                              </a:moveTo>
                              <a:lnTo>
                                <a:pt x="572389" y="0"/>
                              </a:lnTo>
                            </a:path>
                          </a:pathLst>
                        </a:custGeom>
                        <a:ln w="9525">
                          <a:solidFill>
                            <a:srgbClr val="5F4779"/>
                          </a:solidFill>
                          <a:prstDash val="solid"/>
                        </a:ln>
                      </wps:spPr>
                      <wps:bodyPr wrap="square" lIns="0" tIns="0" rIns="0" bIns="0" rtlCol="0">
                        <a:prstTxWarp prst="textNoShape">
                          <a:avLst/>
                        </a:prstTxWarp>
                        <a:noAutofit/>
                      </wps:bodyPr>
                    </wps:wsp>
                  </wpg:wgp>
                </a:graphicData>
              </a:graphic>
            </wp:anchor>
          </w:drawing>
        </mc:Choice>
        <mc:Fallback>
          <w:pict>
            <v:group w14:anchorId="3CCAE3C1" id="Group 51" o:spid="_x0000_s1026" style="position:absolute;margin-left:547.9pt;margin-top:33.7pt;width:45.45pt;height:4.3pt;z-index:-251658240;mso-wrap-distance-left:0;mso-wrap-distance-right:0;mso-position-horizontal-relative:page;mso-position-vertical-relative:page" coordsize="577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">
              <v:shape id="Graphic 52" o:spid="_x0000_s1027" style="position:absolute;left:47;top:47;width:2153;height:451;visibility:visible;mso-wrap-style:square;v-text-anchor:top" coordsize="21526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" path="m214769,l,,,45083r214769,l214769,xe" fillcolor="#5f4779" stroked="f">
                <v:path arrowok="t"/>
              </v:shape>
              <v:shape id="Graphic 53" o:spid="_x0000_s1028" style="position:absolute;left:47;top:47;width:5728;height:451;visibility:visible;mso-wrap-style:square;v-text-anchor:top" coordsize="57277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" path="m,45085r214769,l214769,1,,1,,45085xem214756,l572389,e" filled="f" strokecolor="#5f4779">
                <v:path arrowok="t"/>
              </v:shape>
              <w10:wrap anchorx="page" anchory="page"/>
            </v:group>
          </w:pict>
        </mc:Fallback>
      </mc:AlternateContent>
    </w:r>
    <w:r>
      <w:rPr>
        <w:noProof/>
      </w:rPr>
      <mc:AlternateContent>
        <mc:Choice Requires="wps">
          <w:drawing>
            <wp:anchor distT="0" distB="0" distL="0" distR="0" simplePos="0" relativeHeight="251658241" behindDoc="1" locked="0" layoutInCell="1" allowOverlap="1" wp14:anchorId="1454E6C1" wp14:editId="182543C5">
              <wp:simplePos x="0" y="0"/>
              <wp:positionH relativeFrom="page">
                <wp:posOffset>0</wp:posOffset>
              </wp:positionH>
              <wp:positionV relativeFrom="page">
                <wp:posOffset>453389</wp:posOffset>
              </wp:positionV>
              <wp:extent cx="1429385" cy="6350"/>
              <wp:effectExtent l="0" t="0" r="0" b="0"/>
              <wp:wrapNone/>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9385" cy="6350"/>
                      </a:xfrm>
                      <a:custGeom>
                        <a:avLst/>
                        <a:gdLst/>
                        <a:ahLst/>
                        <a:cxnLst/>
                        <a:rect l="l" t="t" r="r" b="b"/>
                        <a:pathLst>
                          <a:path w="1429385" h="6350">
                            <a:moveTo>
                              <a:pt x="1429385" y="0"/>
                            </a:moveTo>
                            <a:lnTo>
                              <a:pt x="0" y="0"/>
                            </a:lnTo>
                            <a:lnTo>
                              <a:pt x="0" y="6350"/>
                            </a:lnTo>
                            <a:lnTo>
                              <a:pt x="1429385" y="6350"/>
                            </a:lnTo>
                            <a:lnTo>
                              <a:pt x="1429385" y="0"/>
                            </a:lnTo>
                            <a:close/>
                          </a:path>
                        </a:pathLst>
                      </a:custGeom>
                      <a:solidFill>
                        <a:srgbClr val="4470C4"/>
                      </a:solidFill>
                    </wps:spPr>
                    <wps:bodyPr wrap="square" lIns="0" tIns="0" rIns="0" bIns="0" rtlCol="0">
                      <a:prstTxWarp prst="textNoShape">
                        <a:avLst/>
                      </a:prstTxWarp>
                      <a:noAutofit/>
                    </wps:bodyPr>
                  </wps:wsp>
                </a:graphicData>
              </a:graphic>
            </wp:anchor>
          </w:drawing>
        </mc:Choice>
        <mc:Fallback>
          <w:pict>
            <v:shape w14:anchorId="4FDB8E32" id="Graphic 54" o:spid="_x0000_s1026" style="position:absolute;margin-left:0;margin-top:35.7pt;width:112.55pt;height:.5pt;z-index:-251658239;visibility:visible;mso-wrap-style:square;mso-wrap-distance-left:0;mso-wrap-distance-top:0;mso-wrap-distance-right:0;mso-wrap-distance-bottom:0;mso-position-horizontal:absolute;mso-position-horizontal-relative:page;mso-position-vertical:absolute;mso-position-vertical-relative:page;v-text-anchor:top" coordsize="14293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" path="m1429385,l,,,6350r1429385,l1429385,xe" fillcolor="#4470c4" stroked="f">
              <v:path arrowok="t"/>
              <w10:wrap anchorx="page" anchory="page"/>
            </v:shape>
          </w:pict>
        </mc:Fallback>
      </mc:AlternateContent>
    </w:r>
    <w:r>
      <w:rPr>
        <w:noProof/>
      </w:rPr>
      <mc:AlternateContent>
        <mc:Choice Requires="wps">
          <w:drawing>
            <wp:anchor distT="0" distB="0" distL="0" distR="0" simplePos="0" relativeHeight="251658242" behindDoc="1" locked="0" layoutInCell="1" allowOverlap="1" wp14:anchorId="68A5A53F" wp14:editId="35C14312">
              <wp:simplePos x="0" y="0"/>
              <wp:positionH relativeFrom="page">
                <wp:posOffset>1473453</wp:posOffset>
              </wp:positionH>
              <wp:positionV relativeFrom="page">
                <wp:posOffset>329253</wp:posOffset>
              </wp:positionV>
              <wp:extent cx="3523615" cy="495934"/>
              <wp:effectExtent l="0" t="0" r="0" b="0"/>
              <wp:wrapNone/>
              <wp:docPr id="55" name="Text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3615" cy="495934"/>
                      </a:xfrm>
                      <a:prstGeom prst="rect">
                        <a:avLst/>
                      </a:prstGeom>
                    </wps:spPr>
                    <wps:txbx>
                      <w:txbxContent>
                        <w:p w14:paraId="700D6BB8" w14:textId="77777777" w:rsidR="00111872" w:rsidRDefault="00FF08EA">
                          <w:pPr>
                            <w:spacing w:before="18"/>
                            <w:ind w:left="20"/>
                            <w:rPr>
                              <w:b/>
                              <w:sz w:val="26"/>
                            </w:rPr>
                          </w:pPr>
                          <w:r>
                            <w:rPr>
                              <w:b/>
                              <w:color w:val="2C74B5"/>
                              <w:sz w:val="26"/>
                            </w:rPr>
                            <w:t>Session</w:t>
                          </w:r>
                          <w:r>
                            <w:rPr>
                              <w:b/>
                              <w:color w:val="2C74B5"/>
                              <w:spacing w:val="18"/>
                              <w:sz w:val="26"/>
                            </w:rPr>
                            <w:t xml:space="preserve"> </w:t>
                          </w:r>
                          <w:r>
                            <w:rPr>
                              <w:rFonts w:ascii="Carlito" w:hAnsi="Carlito"/>
                              <w:b/>
                              <w:color w:val="2C74B5"/>
                              <w:sz w:val="26"/>
                            </w:rPr>
                            <w:t>02</w:t>
                          </w:r>
                          <w:r>
                            <w:rPr>
                              <w:b/>
                              <w:color w:val="2C74B5"/>
                              <w:sz w:val="26"/>
                            </w:rPr>
                            <w:t>:</w:t>
                          </w:r>
                          <w:r>
                            <w:rPr>
                              <w:b/>
                              <w:color w:val="2C74B5"/>
                              <w:spacing w:val="12"/>
                              <w:sz w:val="26"/>
                            </w:rPr>
                            <w:t xml:space="preserve"> </w:t>
                          </w:r>
                          <w:r>
                            <w:rPr>
                              <w:b/>
                              <w:color w:val="2C74B5"/>
                              <w:sz w:val="26"/>
                            </w:rPr>
                            <w:t>Tổng</w:t>
                          </w:r>
                          <w:r>
                            <w:rPr>
                              <w:b/>
                              <w:color w:val="2C74B5"/>
                              <w:spacing w:val="14"/>
                              <w:sz w:val="26"/>
                            </w:rPr>
                            <w:t xml:space="preserve"> </w:t>
                          </w:r>
                          <w:r>
                            <w:rPr>
                              <w:b/>
                              <w:color w:val="2C74B5"/>
                              <w:sz w:val="26"/>
                            </w:rPr>
                            <w:t>quan</w:t>
                          </w:r>
                          <w:r>
                            <w:rPr>
                              <w:b/>
                              <w:color w:val="2C74B5"/>
                              <w:spacing w:val="19"/>
                              <w:sz w:val="26"/>
                            </w:rPr>
                            <w:t xml:space="preserve"> </w:t>
                          </w:r>
                          <w:r>
                            <w:rPr>
                              <w:b/>
                              <w:color w:val="2C74B5"/>
                              <w:sz w:val="26"/>
                            </w:rPr>
                            <w:t>các</w:t>
                          </w:r>
                          <w:r>
                            <w:rPr>
                              <w:b/>
                              <w:color w:val="2C74B5"/>
                              <w:spacing w:val="20"/>
                              <w:sz w:val="26"/>
                            </w:rPr>
                            <w:t xml:space="preserve"> </w:t>
                          </w:r>
                          <w:r>
                            <w:rPr>
                              <w:b/>
                              <w:color w:val="2C74B5"/>
                              <w:sz w:val="26"/>
                            </w:rPr>
                            <w:t>lỗ</w:t>
                          </w:r>
                          <w:r>
                            <w:rPr>
                              <w:b/>
                              <w:color w:val="2C74B5"/>
                              <w:spacing w:val="20"/>
                              <w:sz w:val="26"/>
                            </w:rPr>
                            <w:t xml:space="preserve"> </w:t>
                          </w:r>
                          <w:r>
                            <w:rPr>
                              <w:b/>
                              <w:color w:val="2C74B5"/>
                              <w:sz w:val="26"/>
                            </w:rPr>
                            <w:t>hổng</w:t>
                          </w:r>
                          <w:r>
                            <w:rPr>
                              <w:b/>
                              <w:color w:val="2C74B5"/>
                              <w:spacing w:val="14"/>
                              <w:sz w:val="26"/>
                            </w:rPr>
                            <w:t xml:space="preserve"> </w:t>
                          </w:r>
                          <w:r>
                            <w:rPr>
                              <w:b/>
                              <w:color w:val="2C74B5"/>
                              <w:sz w:val="26"/>
                            </w:rPr>
                            <w:t>bảo</w:t>
                          </w:r>
                          <w:r>
                            <w:rPr>
                              <w:b/>
                              <w:color w:val="2C74B5"/>
                              <w:spacing w:val="20"/>
                              <w:sz w:val="26"/>
                            </w:rPr>
                            <w:t xml:space="preserve"> </w:t>
                          </w:r>
                          <w:r>
                            <w:rPr>
                              <w:b/>
                              <w:color w:val="2C74B5"/>
                              <w:sz w:val="26"/>
                            </w:rPr>
                            <w:t>mật</w:t>
                          </w:r>
                          <w:r>
                            <w:rPr>
                              <w:b/>
                              <w:color w:val="2C74B5"/>
                              <w:spacing w:val="13"/>
                              <w:sz w:val="26"/>
                            </w:rPr>
                            <w:t xml:space="preserve"> </w:t>
                          </w:r>
                          <w:r>
                            <w:rPr>
                              <w:b/>
                              <w:color w:val="2C74B5"/>
                              <w:spacing w:val="-5"/>
                              <w:sz w:val="26"/>
                            </w:rPr>
                            <w:t>web</w:t>
                          </w:r>
                        </w:p>
                        <w:p w14:paraId="4DEA6C80" w14:textId="77777777" w:rsidR="00111872" w:rsidRDefault="00FF08EA">
                          <w:pPr>
                            <w:spacing w:before="125"/>
                            <w:ind w:left="20"/>
                            <w:rPr>
                              <w:b/>
                              <w:sz w:val="26"/>
                            </w:rPr>
                          </w:pPr>
                          <w:r>
                            <w:rPr>
                              <w:b/>
                              <w:color w:val="2C74B5"/>
                              <w:w w:val="110"/>
                              <w:sz w:val="26"/>
                            </w:rPr>
                            <w:t>thường</w:t>
                          </w:r>
                          <w:r>
                            <w:rPr>
                              <w:b/>
                              <w:color w:val="2C74B5"/>
                              <w:spacing w:val="-17"/>
                              <w:w w:val="110"/>
                              <w:sz w:val="26"/>
                            </w:rPr>
                            <w:t xml:space="preserve"> </w:t>
                          </w:r>
                          <w:r>
                            <w:rPr>
                              <w:b/>
                              <w:color w:val="2C74B5"/>
                              <w:spacing w:val="-5"/>
                              <w:w w:val="110"/>
                              <w:sz w:val="26"/>
                            </w:rPr>
                            <w:t>gặp</w:t>
                          </w:r>
                        </w:p>
                      </w:txbxContent>
                    </wps:txbx>
                    <wps:bodyPr wrap="square" lIns="0" tIns="0" rIns="0" bIns="0" rtlCol="0">
                      <a:noAutofit/>
                    </wps:bodyPr>
                  </wps:wsp>
                </a:graphicData>
              </a:graphic>
            </wp:anchor>
          </w:drawing>
        </mc:Choice>
        <mc:Fallback>
          <w:pict>
            <v:shapetype w14:anchorId="68A5A53F" id="_x0000_t202" coordsize="21600,21600" o:spt="202" path="m,l,21600r21600,l21600,xe">
              <v:stroke joinstyle="miter"/>
              <v:path gradientshapeok="t" o:connecttype="rect"/>
            </v:shapetype>
            <v:shape id="Textbox 55" o:spid="_x0000_s1028" type="#_x0000_t202" style="position:absolute;margin-left:116pt;margin-top:25.95pt;width:277.45pt;height:39.05pt;z-index:-251658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" filled="f" stroked="f">
              <v:textbox inset="0,0,0,0">
                <w:txbxContent>
                  <w:p w14:paraId="700D6BB8" w14:textId="77777777" w:rsidR="00111872" w:rsidRDefault="00FF08EA">
                    <w:pPr>
                      <w:spacing w:before="18"/>
                      <w:ind w:left="20"/>
                      <w:rPr>
                        <w:b/>
                        <w:sz w:val="26"/>
                      </w:rPr>
                    </w:pPr>
                    <w:r>
                      <w:rPr>
                        <w:b/>
                        <w:color w:val="2C74B5"/>
                        <w:sz w:val="26"/>
                      </w:rPr>
                      <w:t>Session</w:t>
                    </w:r>
                    <w:r>
                      <w:rPr>
                        <w:b/>
                        <w:color w:val="2C74B5"/>
                        <w:spacing w:val="18"/>
                        <w:sz w:val="26"/>
                      </w:rPr>
                      <w:t xml:space="preserve"> </w:t>
                    </w:r>
                    <w:r>
                      <w:rPr>
                        <w:rFonts w:ascii="Carlito" w:hAnsi="Carlito"/>
                        <w:b/>
                        <w:color w:val="2C74B5"/>
                        <w:sz w:val="26"/>
                      </w:rPr>
                      <w:t>02</w:t>
                    </w:r>
                    <w:r>
                      <w:rPr>
                        <w:b/>
                        <w:color w:val="2C74B5"/>
                        <w:sz w:val="26"/>
                      </w:rPr>
                      <w:t>:</w:t>
                    </w:r>
                    <w:r>
                      <w:rPr>
                        <w:b/>
                        <w:color w:val="2C74B5"/>
                        <w:spacing w:val="12"/>
                        <w:sz w:val="26"/>
                      </w:rPr>
                      <w:t xml:space="preserve"> </w:t>
                    </w:r>
                    <w:r>
                      <w:rPr>
                        <w:b/>
                        <w:color w:val="2C74B5"/>
                        <w:sz w:val="26"/>
                      </w:rPr>
                      <w:t>Tổng</w:t>
                    </w:r>
                    <w:r>
                      <w:rPr>
                        <w:b/>
                        <w:color w:val="2C74B5"/>
                        <w:spacing w:val="14"/>
                        <w:sz w:val="26"/>
                      </w:rPr>
                      <w:t xml:space="preserve"> </w:t>
                    </w:r>
                    <w:r>
                      <w:rPr>
                        <w:b/>
                        <w:color w:val="2C74B5"/>
                        <w:sz w:val="26"/>
                      </w:rPr>
                      <w:t>quan</w:t>
                    </w:r>
                    <w:r>
                      <w:rPr>
                        <w:b/>
                        <w:color w:val="2C74B5"/>
                        <w:spacing w:val="19"/>
                        <w:sz w:val="26"/>
                      </w:rPr>
                      <w:t xml:space="preserve"> </w:t>
                    </w:r>
                    <w:r>
                      <w:rPr>
                        <w:b/>
                        <w:color w:val="2C74B5"/>
                        <w:sz w:val="26"/>
                      </w:rPr>
                      <w:t>các</w:t>
                    </w:r>
                    <w:r>
                      <w:rPr>
                        <w:b/>
                        <w:color w:val="2C74B5"/>
                        <w:spacing w:val="20"/>
                        <w:sz w:val="26"/>
                      </w:rPr>
                      <w:t xml:space="preserve"> </w:t>
                    </w:r>
                    <w:r>
                      <w:rPr>
                        <w:b/>
                        <w:color w:val="2C74B5"/>
                        <w:sz w:val="26"/>
                      </w:rPr>
                      <w:t>lỗ</w:t>
                    </w:r>
                    <w:r>
                      <w:rPr>
                        <w:b/>
                        <w:color w:val="2C74B5"/>
                        <w:spacing w:val="20"/>
                        <w:sz w:val="26"/>
                      </w:rPr>
                      <w:t xml:space="preserve"> </w:t>
                    </w:r>
                    <w:r>
                      <w:rPr>
                        <w:b/>
                        <w:color w:val="2C74B5"/>
                        <w:sz w:val="26"/>
                      </w:rPr>
                      <w:t>hổng</w:t>
                    </w:r>
                    <w:r>
                      <w:rPr>
                        <w:b/>
                        <w:color w:val="2C74B5"/>
                        <w:spacing w:val="14"/>
                        <w:sz w:val="26"/>
                      </w:rPr>
                      <w:t xml:space="preserve"> </w:t>
                    </w:r>
                    <w:r>
                      <w:rPr>
                        <w:b/>
                        <w:color w:val="2C74B5"/>
                        <w:sz w:val="26"/>
                      </w:rPr>
                      <w:t>bảo</w:t>
                    </w:r>
                    <w:r>
                      <w:rPr>
                        <w:b/>
                        <w:color w:val="2C74B5"/>
                        <w:spacing w:val="20"/>
                        <w:sz w:val="26"/>
                      </w:rPr>
                      <w:t xml:space="preserve"> </w:t>
                    </w:r>
                    <w:r>
                      <w:rPr>
                        <w:b/>
                        <w:color w:val="2C74B5"/>
                        <w:sz w:val="26"/>
                      </w:rPr>
                      <w:t>mật</w:t>
                    </w:r>
                    <w:r>
                      <w:rPr>
                        <w:b/>
                        <w:color w:val="2C74B5"/>
                        <w:spacing w:val="13"/>
                        <w:sz w:val="26"/>
                      </w:rPr>
                      <w:t xml:space="preserve"> </w:t>
                    </w:r>
                    <w:r>
                      <w:rPr>
                        <w:b/>
                        <w:color w:val="2C74B5"/>
                        <w:spacing w:val="-5"/>
                        <w:sz w:val="26"/>
                      </w:rPr>
                      <w:t>web</w:t>
                    </w:r>
                  </w:p>
                  <w:p w14:paraId="4DEA6C80" w14:textId="77777777" w:rsidR="00111872" w:rsidRDefault="00FF08EA">
                    <w:pPr>
                      <w:spacing w:before="125"/>
                      <w:ind w:left="20"/>
                      <w:rPr>
                        <w:b/>
                        <w:sz w:val="26"/>
                      </w:rPr>
                    </w:pPr>
                    <w:r>
                      <w:rPr>
                        <w:b/>
                        <w:color w:val="2C74B5"/>
                        <w:w w:val="110"/>
                        <w:sz w:val="26"/>
                      </w:rPr>
                      <w:t>thường</w:t>
                    </w:r>
                    <w:r>
                      <w:rPr>
                        <w:b/>
                        <w:color w:val="2C74B5"/>
                        <w:spacing w:val="-17"/>
                        <w:w w:val="110"/>
                        <w:sz w:val="26"/>
                      </w:rPr>
                      <w:t xml:space="preserve"> </w:t>
                    </w:r>
                    <w:r>
                      <w:rPr>
                        <w:b/>
                        <w:color w:val="2C74B5"/>
                        <w:spacing w:val="-5"/>
                        <w:w w:val="110"/>
                        <w:sz w:val="26"/>
                      </w:rPr>
                      <w:t>gặp</w:t>
                    </w:r>
                  </w:p>
                </w:txbxContent>
              </v:textbox>
              <w10:wrap anchorx="page" anchory="page"/>
            </v:shape>
          </w:pict>
        </mc:Fallback>
      </mc:AlternateContent>
    </w:r>
    <w:r>
      <w:rPr>
        <w:noProof/>
      </w:rPr>
      <mc:AlternateContent>
        <mc:Choice Requires="wps">
          <w:drawing>
            <wp:anchor distT="0" distB="0" distL="0" distR="0" simplePos="0" relativeHeight="251658243" behindDoc="1" locked="0" layoutInCell="1" allowOverlap="1" wp14:anchorId="5236D391" wp14:editId="1C5F4D33">
              <wp:simplePos x="0" y="0"/>
              <wp:positionH relativeFrom="page">
                <wp:posOffset>6252209</wp:posOffset>
              </wp:positionH>
              <wp:positionV relativeFrom="page">
                <wp:posOffset>608145</wp:posOffset>
              </wp:positionV>
              <wp:extent cx="695325" cy="218440"/>
              <wp:effectExtent l="0" t="0" r="0" b="0"/>
              <wp:wrapNone/>
              <wp:docPr id="56" name="Text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5325" cy="218440"/>
                      </a:xfrm>
                      <a:prstGeom prst="rect">
                        <a:avLst/>
                      </a:prstGeom>
                    </wps:spPr>
                    <wps:txbx>
                      <w:txbxContent>
                        <w:p w14:paraId="0BB73843" w14:textId="77777777" w:rsidR="00111872" w:rsidRDefault="00FF08EA">
                          <w:pPr>
                            <w:spacing w:before="23"/>
                            <w:ind w:left="20"/>
                            <w:rPr>
                              <w:b/>
                              <w:sz w:val="26"/>
                            </w:rPr>
                          </w:pPr>
                          <w:r>
                            <w:rPr>
                              <w:b/>
                              <w:color w:val="2C74B5"/>
                              <w:sz w:val="26"/>
                            </w:rPr>
                            <w:t>Nhóm</w:t>
                          </w:r>
                          <w:r>
                            <w:rPr>
                              <w:b/>
                              <w:color w:val="2C74B5"/>
                              <w:spacing w:val="-1"/>
                              <w:w w:val="110"/>
                              <w:sz w:val="26"/>
                            </w:rPr>
                            <w:t xml:space="preserve"> </w:t>
                          </w:r>
                          <w:r>
                            <w:rPr>
                              <w:b/>
                              <w:color w:val="2C74B5"/>
                              <w:spacing w:val="-7"/>
                              <w:w w:val="110"/>
                              <w:sz w:val="26"/>
                            </w:rPr>
                            <w:t>07</w:t>
                          </w:r>
                        </w:p>
                      </w:txbxContent>
                    </wps:txbx>
                    <wps:bodyPr wrap="square" lIns="0" tIns="0" rIns="0" bIns="0" rtlCol="0">
                      <a:noAutofit/>
                    </wps:bodyPr>
                  </wps:wsp>
                </a:graphicData>
              </a:graphic>
            </wp:anchor>
          </w:drawing>
        </mc:Choice>
        <mc:Fallback>
          <w:pict>
            <v:shape w14:anchorId="5236D391" id="Textbox 56" o:spid="_x0000_s1029" type="#_x0000_t202" style="position:absolute;margin-left:492.3pt;margin-top:47.9pt;width:54.75pt;height:17.2pt;z-index:-251658237;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" filled="f" stroked="f">
              <v:textbox inset="0,0,0,0">
                <w:txbxContent>
                  <w:p w14:paraId="0BB73843" w14:textId="77777777" w:rsidR="00111872" w:rsidRDefault="00FF08EA">
                    <w:pPr>
                      <w:spacing w:before="23"/>
                      <w:ind w:left="20"/>
                      <w:rPr>
                        <w:b/>
                        <w:sz w:val="26"/>
                      </w:rPr>
                    </w:pPr>
                    <w:r>
                      <w:rPr>
                        <w:b/>
                        <w:color w:val="2C74B5"/>
                        <w:sz w:val="26"/>
                      </w:rPr>
                      <w:t>Nhóm</w:t>
                    </w:r>
                    <w:r>
                      <w:rPr>
                        <w:b/>
                        <w:color w:val="2C74B5"/>
                        <w:spacing w:val="-1"/>
                        <w:w w:val="110"/>
                        <w:sz w:val="26"/>
                      </w:rPr>
                      <w:t xml:space="preserve"> </w:t>
                    </w:r>
                    <w:r>
                      <w:rPr>
                        <w:b/>
                        <w:color w:val="2C74B5"/>
                        <w:spacing w:val="-7"/>
                        <w:w w:val="110"/>
                        <w:sz w:val="26"/>
                      </w:rPr>
                      <w:t>07</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57AE6" w14:textId="77777777" w:rsidR="00111872" w:rsidRDefault="00FF08EA">
    <w:pPr>
      <w:pStyle w:val="BodyText"/>
      <w:spacing w:line="14" w:lineRule="auto"/>
      <w:rPr>
        <w:sz w:val="20"/>
      </w:rPr>
    </w:pPr>
    <w:r>
      <w:rPr>
        <w:noProof/>
      </w:rPr>
      <mc:AlternateContent>
        <mc:Choice Requires="wpg">
          <w:drawing>
            <wp:anchor distT="0" distB="0" distL="0" distR="0" simplePos="0" relativeHeight="251658247" behindDoc="1" locked="0" layoutInCell="1" allowOverlap="1" wp14:anchorId="29913517" wp14:editId="42AE6ABA">
              <wp:simplePos x="0" y="0"/>
              <wp:positionH relativeFrom="page">
                <wp:posOffset>6958266</wp:posOffset>
              </wp:positionH>
              <wp:positionV relativeFrom="page">
                <wp:posOffset>427926</wp:posOffset>
              </wp:positionV>
              <wp:extent cx="577215" cy="54610"/>
              <wp:effectExtent l="0" t="0" r="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 cy="54610"/>
                        <a:chOff x="0" y="0"/>
                        <a:chExt cx="577215" cy="54610"/>
                      </a:xfrm>
                    </wpg:grpSpPr>
                    <wps:wsp>
                      <wps:cNvPr id="75" name="Graphic 75"/>
                      <wps:cNvSpPr/>
                      <wps:spPr>
                        <a:xfrm>
                          <a:off x="4762" y="4763"/>
                          <a:ext cx="215265" cy="45085"/>
                        </a:xfrm>
                        <a:custGeom>
                          <a:avLst/>
                          <a:gdLst/>
                          <a:ahLst/>
                          <a:cxnLst/>
                          <a:rect l="l" t="t" r="r" b="b"/>
                          <a:pathLst>
                            <a:path w="215265" h="45085">
                              <a:moveTo>
                                <a:pt x="214769" y="0"/>
                              </a:moveTo>
                              <a:lnTo>
                                <a:pt x="0" y="0"/>
                              </a:lnTo>
                              <a:lnTo>
                                <a:pt x="0" y="45083"/>
                              </a:lnTo>
                              <a:lnTo>
                                <a:pt x="214769" y="45083"/>
                              </a:lnTo>
                              <a:lnTo>
                                <a:pt x="214769" y="0"/>
                              </a:lnTo>
                              <a:close/>
                            </a:path>
                          </a:pathLst>
                        </a:custGeom>
                        <a:solidFill>
                          <a:srgbClr val="5F4779"/>
                        </a:solidFill>
                      </wps:spPr>
                      <wps:bodyPr wrap="square" lIns="0" tIns="0" rIns="0" bIns="0" rtlCol="0">
                        <a:prstTxWarp prst="textNoShape">
                          <a:avLst/>
                        </a:prstTxWarp>
                        <a:noAutofit/>
                      </wps:bodyPr>
                    </wps:wsp>
                    <wps:wsp>
                      <wps:cNvPr id="76" name="Graphic 76"/>
                      <wps:cNvSpPr/>
                      <wps:spPr>
                        <a:xfrm>
                          <a:off x="4762" y="4762"/>
                          <a:ext cx="572770" cy="45085"/>
                        </a:xfrm>
                        <a:custGeom>
                          <a:avLst/>
                          <a:gdLst/>
                          <a:ahLst/>
                          <a:cxnLst/>
                          <a:rect l="l" t="t" r="r" b="b"/>
                          <a:pathLst>
                            <a:path w="572770" h="45085">
                              <a:moveTo>
                                <a:pt x="0" y="45085"/>
                              </a:moveTo>
                              <a:lnTo>
                                <a:pt x="214769" y="45085"/>
                              </a:lnTo>
                              <a:lnTo>
                                <a:pt x="214769" y="1"/>
                              </a:lnTo>
                              <a:lnTo>
                                <a:pt x="0" y="1"/>
                              </a:lnTo>
                              <a:lnTo>
                                <a:pt x="0" y="45085"/>
                              </a:lnTo>
                              <a:close/>
                            </a:path>
                            <a:path w="572770" h="45085">
                              <a:moveTo>
                                <a:pt x="214756" y="0"/>
                              </a:moveTo>
                              <a:lnTo>
                                <a:pt x="572389" y="0"/>
                              </a:lnTo>
                            </a:path>
                          </a:pathLst>
                        </a:custGeom>
                        <a:ln w="9525">
                          <a:solidFill>
                            <a:srgbClr val="5F4779"/>
                          </a:solidFill>
                          <a:prstDash val="solid"/>
                        </a:ln>
                      </wps:spPr>
                      <wps:bodyPr wrap="square" lIns="0" tIns="0" rIns="0" bIns="0" rtlCol="0">
                        <a:prstTxWarp prst="textNoShape">
                          <a:avLst/>
                        </a:prstTxWarp>
                        <a:noAutofit/>
                      </wps:bodyPr>
                    </wps:wsp>
                  </wpg:wgp>
                </a:graphicData>
              </a:graphic>
            </wp:anchor>
          </w:drawing>
        </mc:Choice>
        <mc:Fallback>
          <w:pict>
            <v:group w14:anchorId="06C8C40A" id="Group 74" o:spid="_x0000_s1026" style="position:absolute;margin-left:547.9pt;margin-top:33.7pt;width:45.45pt;height:4.3pt;z-index:-251658233;mso-wrap-distance-left:0;mso-wrap-distance-right:0;mso-position-horizontal-relative:page;mso-position-vertical-relative:page" coordsize="577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">
              <v:shape id="Graphic 75" o:spid="_x0000_s1027" style="position:absolute;left:47;top:47;width:2153;height:451;visibility:visible;mso-wrap-style:square;v-text-anchor:top" coordsize="21526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" path="m214769,l,,,45083r214769,l214769,xe" fillcolor="#5f4779" stroked="f">
                <v:path arrowok="t"/>
              </v:shape>
              <v:shape id="Graphic 76" o:spid="_x0000_s1028" style="position:absolute;left:47;top:47;width:5728;height:451;visibility:visible;mso-wrap-style:square;v-text-anchor:top" coordsize="57277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" path="m,45085r214769,l214769,1,,1,,45085xem214756,l572389,e" filled="f" strokecolor="#5f4779">
                <v:path arrowok="t"/>
              </v:shape>
              <w10:wrap anchorx="page" anchory="page"/>
            </v:group>
          </w:pict>
        </mc:Fallback>
      </mc:AlternateContent>
    </w:r>
    <w:r>
      <w:rPr>
        <w:noProof/>
      </w:rPr>
      <mc:AlternateContent>
        <mc:Choice Requires="wps">
          <w:drawing>
            <wp:anchor distT="0" distB="0" distL="0" distR="0" simplePos="0" relativeHeight="251658248" behindDoc="1" locked="0" layoutInCell="1" allowOverlap="1" wp14:anchorId="38414454" wp14:editId="3AE70D6D">
              <wp:simplePos x="0" y="0"/>
              <wp:positionH relativeFrom="page">
                <wp:posOffset>0</wp:posOffset>
              </wp:positionH>
              <wp:positionV relativeFrom="page">
                <wp:posOffset>453389</wp:posOffset>
              </wp:positionV>
              <wp:extent cx="1429385" cy="6350"/>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9385" cy="6350"/>
                      </a:xfrm>
                      <a:custGeom>
                        <a:avLst/>
                        <a:gdLst/>
                        <a:ahLst/>
                        <a:cxnLst/>
                        <a:rect l="l" t="t" r="r" b="b"/>
                        <a:pathLst>
                          <a:path w="1429385" h="6350">
                            <a:moveTo>
                              <a:pt x="1429385" y="0"/>
                            </a:moveTo>
                            <a:lnTo>
                              <a:pt x="0" y="0"/>
                            </a:lnTo>
                            <a:lnTo>
                              <a:pt x="0" y="6350"/>
                            </a:lnTo>
                            <a:lnTo>
                              <a:pt x="1429385" y="6350"/>
                            </a:lnTo>
                            <a:lnTo>
                              <a:pt x="1429385" y="0"/>
                            </a:lnTo>
                            <a:close/>
                          </a:path>
                        </a:pathLst>
                      </a:custGeom>
                      <a:solidFill>
                        <a:srgbClr val="4470C4"/>
                      </a:solidFill>
                    </wps:spPr>
                    <wps:bodyPr wrap="square" lIns="0" tIns="0" rIns="0" bIns="0" rtlCol="0">
                      <a:prstTxWarp prst="textNoShape">
                        <a:avLst/>
                      </a:prstTxWarp>
                      <a:noAutofit/>
                    </wps:bodyPr>
                  </wps:wsp>
                </a:graphicData>
              </a:graphic>
            </wp:anchor>
          </w:drawing>
        </mc:Choice>
        <mc:Fallback>
          <w:pict>
            <v:shape w14:anchorId="23494393" id="Graphic 77" o:spid="_x0000_s1026" style="position:absolute;margin-left:0;margin-top:35.7pt;width:112.55pt;height:.5pt;z-index:-251658232;visibility:visible;mso-wrap-style:square;mso-wrap-distance-left:0;mso-wrap-distance-top:0;mso-wrap-distance-right:0;mso-wrap-distance-bottom:0;mso-position-horizontal:absolute;mso-position-horizontal-relative:page;mso-position-vertical:absolute;mso-position-vertical-relative:page;v-text-anchor:top" coordsize="14293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" path="m1429385,l,,,6350r1429385,l1429385,xe" fillcolor="#4470c4" stroked="f">
              <v:path arrowok="t"/>
              <w10:wrap anchorx="page" anchory="page"/>
            </v:shape>
          </w:pict>
        </mc:Fallback>
      </mc:AlternateContent>
    </w:r>
    <w:r>
      <w:rPr>
        <w:noProof/>
      </w:rPr>
      <mc:AlternateContent>
        <mc:Choice Requires="wps">
          <w:drawing>
            <wp:anchor distT="0" distB="0" distL="0" distR="0" simplePos="0" relativeHeight="251658249" behindDoc="1" locked="0" layoutInCell="1" allowOverlap="1" wp14:anchorId="4CFAF04E" wp14:editId="51E1B4C8">
              <wp:simplePos x="0" y="0"/>
              <wp:positionH relativeFrom="page">
                <wp:posOffset>1473453</wp:posOffset>
              </wp:positionH>
              <wp:positionV relativeFrom="page">
                <wp:posOffset>329253</wp:posOffset>
              </wp:positionV>
              <wp:extent cx="3523615" cy="223520"/>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3615" cy="223520"/>
                      </a:xfrm>
                      <a:prstGeom prst="rect">
                        <a:avLst/>
                      </a:prstGeom>
                    </wps:spPr>
                    <wps:txbx>
                      <w:txbxContent>
                        <w:p w14:paraId="763187C7" w14:textId="77777777" w:rsidR="00111872" w:rsidRDefault="00FF08EA">
                          <w:pPr>
                            <w:spacing w:before="18"/>
                            <w:ind w:left="20"/>
                            <w:rPr>
                              <w:b/>
                              <w:sz w:val="26"/>
                            </w:rPr>
                          </w:pPr>
                          <w:r>
                            <w:rPr>
                              <w:b/>
                              <w:color w:val="2C74B5"/>
                              <w:sz w:val="26"/>
                            </w:rPr>
                            <w:t>Session</w:t>
                          </w:r>
                          <w:r>
                            <w:rPr>
                              <w:b/>
                              <w:color w:val="2C74B5"/>
                              <w:spacing w:val="18"/>
                              <w:sz w:val="26"/>
                            </w:rPr>
                            <w:t xml:space="preserve"> </w:t>
                          </w:r>
                          <w:r>
                            <w:rPr>
                              <w:rFonts w:ascii="Carlito" w:hAnsi="Carlito"/>
                              <w:b/>
                              <w:color w:val="2C74B5"/>
                              <w:sz w:val="26"/>
                            </w:rPr>
                            <w:t>02</w:t>
                          </w:r>
                          <w:r>
                            <w:rPr>
                              <w:b/>
                              <w:color w:val="2C74B5"/>
                              <w:sz w:val="26"/>
                            </w:rPr>
                            <w:t>:</w:t>
                          </w:r>
                          <w:r>
                            <w:rPr>
                              <w:b/>
                              <w:color w:val="2C74B5"/>
                              <w:spacing w:val="12"/>
                              <w:sz w:val="26"/>
                            </w:rPr>
                            <w:t xml:space="preserve"> </w:t>
                          </w:r>
                          <w:r>
                            <w:rPr>
                              <w:b/>
                              <w:color w:val="2C74B5"/>
                              <w:sz w:val="26"/>
                            </w:rPr>
                            <w:t>Tổng</w:t>
                          </w:r>
                          <w:r>
                            <w:rPr>
                              <w:b/>
                              <w:color w:val="2C74B5"/>
                              <w:spacing w:val="14"/>
                              <w:sz w:val="26"/>
                            </w:rPr>
                            <w:t xml:space="preserve"> </w:t>
                          </w:r>
                          <w:r>
                            <w:rPr>
                              <w:b/>
                              <w:color w:val="2C74B5"/>
                              <w:sz w:val="26"/>
                            </w:rPr>
                            <w:t>quan</w:t>
                          </w:r>
                          <w:r>
                            <w:rPr>
                              <w:b/>
                              <w:color w:val="2C74B5"/>
                              <w:spacing w:val="19"/>
                              <w:sz w:val="26"/>
                            </w:rPr>
                            <w:t xml:space="preserve"> </w:t>
                          </w:r>
                          <w:r>
                            <w:rPr>
                              <w:b/>
                              <w:color w:val="2C74B5"/>
                              <w:sz w:val="26"/>
                            </w:rPr>
                            <w:t>các</w:t>
                          </w:r>
                          <w:r>
                            <w:rPr>
                              <w:b/>
                              <w:color w:val="2C74B5"/>
                              <w:spacing w:val="20"/>
                              <w:sz w:val="26"/>
                            </w:rPr>
                            <w:t xml:space="preserve"> </w:t>
                          </w:r>
                          <w:r>
                            <w:rPr>
                              <w:b/>
                              <w:color w:val="2C74B5"/>
                              <w:sz w:val="26"/>
                            </w:rPr>
                            <w:t>lỗ</w:t>
                          </w:r>
                          <w:r>
                            <w:rPr>
                              <w:b/>
                              <w:color w:val="2C74B5"/>
                              <w:spacing w:val="20"/>
                              <w:sz w:val="26"/>
                            </w:rPr>
                            <w:t xml:space="preserve"> </w:t>
                          </w:r>
                          <w:r>
                            <w:rPr>
                              <w:b/>
                              <w:color w:val="2C74B5"/>
                              <w:sz w:val="26"/>
                            </w:rPr>
                            <w:t>hổng</w:t>
                          </w:r>
                          <w:r>
                            <w:rPr>
                              <w:b/>
                              <w:color w:val="2C74B5"/>
                              <w:spacing w:val="14"/>
                              <w:sz w:val="26"/>
                            </w:rPr>
                            <w:t xml:space="preserve"> </w:t>
                          </w:r>
                          <w:r>
                            <w:rPr>
                              <w:b/>
                              <w:color w:val="2C74B5"/>
                              <w:sz w:val="26"/>
                            </w:rPr>
                            <w:t>bảo</w:t>
                          </w:r>
                          <w:r>
                            <w:rPr>
                              <w:b/>
                              <w:color w:val="2C74B5"/>
                              <w:spacing w:val="20"/>
                              <w:sz w:val="26"/>
                            </w:rPr>
                            <w:t xml:space="preserve"> </w:t>
                          </w:r>
                          <w:r>
                            <w:rPr>
                              <w:b/>
                              <w:color w:val="2C74B5"/>
                              <w:sz w:val="26"/>
                            </w:rPr>
                            <w:t>mật</w:t>
                          </w:r>
                          <w:r>
                            <w:rPr>
                              <w:b/>
                              <w:color w:val="2C74B5"/>
                              <w:spacing w:val="13"/>
                              <w:sz w:val="26"/>
                            </w:rPr>
                            <w:t xml:space="preserve"> </w:t>
                          </w:r>
                          <w:r>
                            <w:rPr>
                              <w:b/>
                              <w:color w:val="2C74B5"/>
                              <w:spacing w:val="-5"/>
                              <w:sz w:val="26"/>
                            </w:rPr>
                            <w:t>web</w:t>
                          </w:r>
                        </w:p>
                      </w:txbxContent>
                    </wps:txbx>
                    <wps:bodyPr wrap="square" lIns="0" tIns="0" rIns="0" bIns="0" rtlCol="0">
                      <a:noAutofit/>
                    </wps:bodyPr>
                  </wps:wsp>
                </a:graphicData>
              </a:graphic>
            </wp:anchor>
          </w:drawing>
        </mc:Choice>
        <mc:Fallback>
          <w:pict>
            <v:shapetype w14:anchorId="4CFAF04E" id="_x0000_t202" coordsize="21600,21600" o:spt="202" path="m,l,21600r21600,l21600,xe">
              <v:stroke joinstyle="miter"/>
              <v:path gradientshapeok="t" o:connecttype="rect"/>
            </v:shapetype>
            <v:shape id="Textbox 78" o:spid="_x0000_s1032" type="#_x0000_t202" style="position:absolute;margin-left:116pt;margin-top:25.95pt;width:277.45pt;height:17.6pt;z-index:-251658231;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" filled="f" stroked="f">
              <v:textbox inset="0,0,0,0">
                <w:txbxContent>
                  <w:p w14:paraId="763187C7" w14:textId="77777777" w:rsidR="00111872" w:rsidRDefault="00FF08EA">
                    <w:pPr>
                      <w:spacing w:before="18"/>
                      <w:ind w:left="20"/>
                      <w:rPr>
                        <w:b/>
                        <w:sz w:val="26"/>
                      </w:rPr>
                    </w:pPr>
                    <w:r>
                      <w:rPr>
                        <w:b/>
                        <w:color w:val="2C74B5"/>
                        <w:sz w:val="26"/>
                      </w:rPr>
                      <w:t>Session</w:t>
                    </w:r>
                    <w:r>
                      <w:rPr>
                        <w:b/>
                        <w:color w:val="2C74B5"/>
                        <w:spacing w:val="18"/>
                        <w:sz w:val="26"/>
                      </w:rPr>
                      <w:t xml:space="preserve"> </w:t>
                    </w:r>
                    <w:r>
                      <w:rPr>
                        <w:rFonts w:ascii="Carlito" w:hAnsi="Carlito"/>
                        <w:b/>
                        <w:color w:val="2C74B5"/>
                        <w:sz w:val="26"/>
                      </w:rPr>
                      <w:t>02</w:t>
                    </w:r>
                    <w:r>
                      <w:rPr>
                        <w:b/>
                        <w:color w:val="2C74B5"/>
                        <w:sz w:val="26"/>
                      </w:rPr>
                      <w:t>:</w:t>
                    </w:r>
                    <w:r>
                      <w:rPr>
                        <w:b/>
                        <w:color w:val="2C74B5"/>
                        <w:spacing w:val="12"/>
                        <w:sz w:val="26"/>
                      </w:rPr>
                      <w:t xml:space="preserve"> </w:t>
                    </w:r>
                    <w:r>
                      <w:rPr>
                        <w:b/>
                        <w:color w:val="2C74B5"/>
                        <w:sz w:val="26"/>
                      </w:rPr>
                      <w:t>Tổng</w:t>
                    </w:r>
                    <w:r>
                      <w:rPr>
                        <w:b/>
                        <w:color w:val="2C74B5"/>
                        <w:spacing w:val="14"/>
                        <w:sz w:val="26"/>
                      </w:rPr>
                      <w:t xml:space="preserve"> </w:t>
                    </w:r>
                    <w:r>
                      <w:rPr>
                        <w:b/>
                        <w:color w:val="2C74B5"/>
                        <w:sz w:val="26"/>
                      </w:rPr>
                      <w:t>quan</w:t>
                    </w:r>
                    <w:r>
                      <w:rPr>
                        <w:b/>
                        <w:color w:val="2C74B5"/>
                        <w:spacing w:val="19"/>
                        <w:sz w:val="26"/>
                      </w:rPr>
                      <w:t xml:space="preserve"> </w:t>
                    </w:r>
                    <w:r>
                      <w:rPr>
                        <w:b/>
                        <w:color w:val="2C74B5"/>
                        <w:sz w:val="26"/>
                      </w:rPr>
                      <w:t>các</w:t>
                    </w:r>
                    <w:r>
                      <w:rPr>
                        <w:b/>
                        <w:color w:val="2C74B5"/>
                        <w:spacing w:val="20"/>
                        <w:sz w:val="26"/>
                      </w:rPr>
                      <w:t xml:space="preserve"> </w:t>
                    </w:r>
                    <w:r>
                      <w:rPr>
                        <w:b/>
                        <w:color w:val="2C74B5"/>
                        <w:sz w:val="26"/>
                      </w:rPr>
                      <w:t>lỗ</w:t>
                    </w:r>
                    <w:r>
                      <w:rPr>
                        <w:b/>
                        <w:color w:val="2C74B5"/>
                        <w:spacing w:val="20"/>
                        <w:sz w:val="26"/>
                      </w:rPr>
                      <w:t xml:space="preserve"> </w:t>
                    </w:r>
                    <w:r>
                      <w:rPr>
                        <w:b/>
                        <w:color w:val="2C74B5"/>
                        <w:sz w:val="26"/>
                      </w:rPr>
                      <w:t>hổng</w:t>
                    </w:r>
                    <w:r>
                      <w:rPr>
                        <w:b/>
                        <w:color w:val="2C74B5"/>
                        <w:spacing w:val="14"/>
                        <w:sz w:val="26"/>
                      </w:rPr>
                      <w:t xml:space="preserve"> </w:t>
                    </w:r>
                    <w:r>
                      <w:rPr>
                        <w:b/>
                        <w:color w:val="2C74B5"/>
                        <w:sz w:val="26"/>
                      </w:rPr>
                      <w:t>bảo</w:t>
                    </w:r>
                    <w:r>
                      <w:rPr>
                        <w:b/>
                        <w:color w:val="2C74B5"/>
                        <w:spacing w:val="20"/>
                        <w:sz w:val="26"/>
                      </w:rPr>
                      <w:t xml:space="preserve"> </w:t>
                    </w:r>
                    <w:r>
                      <w:rPr>
                        <w:b/>
                        <w:color w:val="2C74B5"/>
                        <w:sz w:val="26"/>
                      </w:rPr>
                      <w:t>mật</w:t>
                    </w:r>
                    <w:r>
                      <w:rPr>
                        <w:b/>
                        <w:color w:val="2C74B5"/>
                        <w:spacing w:val="13"/>
                        <w:sz w:val="26"/>
                      </w:rPr>
                      <w:t xml:space="preserve"> </w:t>
                    </w:r>
                    <w:r>
                      <w:rPr>
                        <w:b/>
                        <w:color w:val="2C74B5"/>
                        <w:spacing w:val="-5"/>
                        <w:sz w:val="26"/>
                      </w:rPr>
                      <w:t>web</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B26"/>
    <w:multiLevelType w:val="hybridMultilevel"/>
    <w:tmpl w:val="CDB66746"/>
    <w:lvl w:ilvl="0" w:tplc="59047EFE">
      <w:numFmt w:val="bullet"/>
      <w:lvlText w:val=""/>
      <w:lvlJc w:val="left"/>
      <w:pPr>
        <w:ind w:left="1000" w:hanging="360"/>
      </w:pPr>
      <w:rPr>
        <w:rFonts w:ascii="Symbol" w:eastAsia="Symbol" w:hAnsi="Symbol" w:cs="Symbol" w:hint="default"/>
        <w:spacing w:val="0"/>
        <w:w w:val="98"/>
        <w:lang w:val="vi" w:eastAsia="en-US" w:bidi="ar-SA"/>
      </w:rPr>
    </w:lvl>
    <w:lvl w:ilvl="1" w:tplc="519A11DC">
      <w:numFmt w:val="bullet"/>
      <w:lvlText w:val="•"/>
      <w:lvlJc w:val="left"/>
      <w:pPr>
        <w:ind w:left="1905" w:hanging="360"/>
      </w:pPr>
      <w:rPr>
        <w:rFonts w:hint="default"/>
        <w:lang w:val="vi" w:eastAsia="en-US" w:bidi="ar-SA"/>
      </w:rPr>
    </w:lvl>
    <w:lvl w:ilvl="2" w:tplc="79BEED2C">
      <w:numFmt w:val="bullet"/>
      <w:lvlText w:val="•"/>
      <w:lvlJc w:val="left"/>
      <w:pPr>
        <w:ind w:left="2810" w:hanging="360"/>
      </w:pPr>
      <w:rPr>
        <w:rFonts w:hint="default"/>
        <w:lang w:val="vi" w:eastAsia="en-US" w:bidi="ar-SA"/>
      </w:rPr>
    </w:lvl>
    <w:lvl w:ilvl="3" w:tplc="3258BF24">
      <w:numFmt w:val="bullet"/>
      <w:lvlText w:val="•"/>
      <w:lvlJc w:val="left"/>
      <w:pPr>
        <w:ind w:left="3715" w:hanging="360"/>
      </w:pPr>
      <w:rPr>
        <w:rFonts w:hint="default"/>
        <w:lang w:val="vi" w:eastAsia="en-US" w:bidi="ar-SA"/>
      </w:rPr>
    </w:lvl>
    <w:lvl w:ilvl="4" w:tplc="6AD00DA6">
      <w:numFmt w:val="bullet"/>
      <w:lvlText w:val="•"/>
      <w:lvlJc w:val="left"/>
      <w:pPr>
        <w:ind w:left="4620" w:hanging="360"/>
      </w:pPr>
      <w:rPr>
        <w:rFonts w:hint="default"/>
        <w:lang w:val="vi" w:eastAsia="en-US" w:bidi="ar-SA"/>
      </w:rPr>
    </w:lvl>
    <w:lvl w:ilvl="5" w:tplc="0EF67124">
      <w:numFmt w:val="bullet"/>
      <w:lvlText w:val="•"/>
      <w:lvlJc w:val="left"/>
      <w:pPr>
        <w:ind w:left="5525" w:hanging="360"/>
      </w:pPr>
      <w:rPr>
        <w:rFonts w:hint="default"/>
        <w:lang w:val="vi" w:eastAsia="en-US" w:bidi="ar-SA"/>
      </w:rPr>
    </w:lvl>
    <w:lvl w:ilvl="6" w:tplc="ED7EB8DA">
      <w:numFmt w:val="bullet"/>
      <w:lvlText w:val="•"/>
      <w:lvlJc w:val="left"/>
      <w:pPr>
        <w:ind w:left="6430" w:hanging="360"/>
      </w:pPr>
      <w:rPr>
        <w:rFonts w:hint="default"/>
        <w:lang w:val="vi" w:eastAsia="en-US" w:bidi="ar-SA"/>
      </w:rPr>
    </w:lvl>
    <w:lvl w:ilvl="7" w:tplc="11681A12">
      <w:numFmt w:val="bullet"/>
      <w:lvlText w:val="•"/>
      <w:lvlJc w:val="left"/>
      <w:pPr>
        <w:ind w:left="7335" w:hanging="360"/>
      </w:pPr>
      <w:rPr>
        <w:rFonts w:hint="default"/>
        <w:lang w:val="vi" w:eastAsia="en-US" w:bidi="ar-SA"/>
      </w:rPr>
    </w:lvl>
    <w:lvl w:ilvl="8" w:tplc="74CE7BC4">
      <w:numFmt w:val="bullet"/>
      <w:lvlText w:val="•"/>
      <w:lvlJc w:val="left"/>
      <w:pPr>
        <w:ind w:left="8240" w:hanging="360"/>
      </w:pPr>
      <w:rPr>
        <w:rFonts w:hint="default"/>
        <w:lang w:val="vi" w:eastAsia="en-US" w:bidi="ar-SA"/>
      </w:rPr>
    </w:lvl>
  </w:abstractNum>
  <w:abstractNum w:abstractNumId="1" w15:restartNumberingAfterBreak="0">
    <w:nsid w:val="02D679B9"/>
    <w:multiLevelType w:val="hybridMultilevel"/>
    <w:tmpl w:val="F36AD36C"/>
    <w:lvl w:ilvl="0" w:tplc="7BC84D1C">
      <w:start w:val="1"/>
      <w:numFmt w:val="decimal"/>
      <w:lvlText w:val="%1."/>
      <w:lvlJc w:val="left"/>
      <w:pPr>
        <w:ind w:left="640" w:hanging="360"/>
        <w:jc w:val="left"/>
      </w:pPr>
      <w:rPr>
        <w:rFonts w:ascii="Times New Roman" w:eastAsia="Times New Roman" w:hAnsi="Times New Roman" w:cs="Times New Roman" w:hint="default"/>
        <w:b/>
        <w:bCs/>
        <w:i w:val="0"/>
        <w:iCs w:val="0"/>
        <w:color w:val="404040"/>
        <w:spacing w:val="0"/>
        <w:w w:val="107"/>
        <w:sz w:val="26"/>
        <w:szCs w:val="26"/>
        <w:lang w:val="vi" w:eastAsia="en-US" w:bidi="ar-SA"/>
      </w:rPr>
    </w:lvl>
    <w:lvl w:ilvl="1" w:tplc="9D789C4E">
      <w:numFmt w:val="bullet"/>
      <w:lvlText w:val="•"/>
      <w:lvlJc w:val="left"/>
      <w:pPr>
        <w:ind w:left="1581" w:hanging="360"/>
      </w:pPr>
      <w:rPr>
        <w:rFonts w:hint="default"/>
        <w:lang w:val="vi" w:eastAsia="en-US" w:bidi="ar-SA"/>
      </w:rPr>
    </w:lvl>
    <w:lvl w:ilvl="2" w:tplc="FBC66042">
      <w:numFmt w:val="bullet"/>
      <w:lvlText w:val="•"/>
      <w:lvlJc w:val="left"/>
      <w:pPr>
        <w:ind w:left="2522" w:hanging="360"/>
      </w:pPr>
      <w:rPr>
        <w:rFonts w:hint="default"/>
        <w:lang w:val="vi" w:eastAsia="en-US" w:bidi="ar-SA"/>
      </w:rPr>
    </w:lvl>
    <w:lvl w:ilvl="3" w:tplc="3284804C">
      <w:numFmt w:val="bullet"/>
      <w:lvlText w:val="•"/>
      <w:lvlJc w:val="left"/>
      <w:pPr>
        <w:ind w:left="3463" w:hanging="360"/>
      </w:pPr>
      <w:rPr>
        <w:rFonts w:hint="default"/>
        <w:lang w:val="vi" w:eastAsia="en-US" w:bidi="ar-SA"/>
      </w:rPr>
    </w:lvl>
    <w:lvl w:ilvl="4" w:tplc="694E717C">
      <w:numFmt w:val="bullet"/>
      <w:lvlText w:val="•"/>
      <w:lvlJc w:val="left"/>
      <w:pPr>
        <w:ind w:left="4404" w:hanging="360"/>
      </w:pPr>
      <w:rPr>
        <w:rFonts w:hint="default"/>
        <w:lang w:val="vi" w:eastAsia="en-US" w:bidi="ar-SA"/>
      </w:rPr>
    </w:lvl>
    <w:lvl w:ilvl="5" w:tplc="083EB1E4">
      <w:numFmt w:val="bullet"/>
      <w:lvlText w:val="•"/>
      <w:lvlJc w:val="left"/>
      <w:pPr>
        <w:ind w:left="5345" w:hanging="360"/>
      </w:pPr>
      <w:rPr>
        <w:rFonts w:hint="default"/>
        <w:lang w:val="vi" w:eastAsia="en-US" w:bidi="ar-SA"/>
      </w:rPr>
    </w:lvl>
    <w:lvl w:ilvl="6" w:tplc="0CDEE77A">
      <w:numFmt w:val="bullet"/>
      <w:lvlText w:val="•"/>
      <w:lvlJc w:val="left"/>
      <w:pPr>
        <w:ind w:left="6286" w:hanging="360"/>
      </w:pPr>
      <w:rPr>
        <w:rFonts w:hint="default"/>
        <w:lang w:val="vi" w:eastAsia="en-US" w:bidi="ar-SA"/>
      </w:rPr>
    </w:lvl>
    <w:lvl w:ilvl="7" w:tplc="C4D234EC">
      <w:numFmt w:val="bullet"/>
      <w:lvlText w:val="•"/>
      <w:lvlJc w:val="left"/>
      <w:pPr>
        <w:ind w:left="7227" w:hanging="360"/>
      </w:pPr>
      <w:rPr>
        <w:rFonts w:hint="default"/>
        <w:lang w:val="vi" w:eastAsia="en-US" w:bidi="ar-SA"/>
      </w:rPr>
    </w:lvl>
    <w:lvl w:ilvl="8" w:tplc="91B67ED8">
      <w:numFmt w:val="bullet"/>
      <w:lvlText w:val="•"/>
      <w:lvlJc w:val="left"/>
      <w:pPr>
        <w:ind w:left="8168" w:hanging="360"/>
      </w:pPr>
      <w:rPr>
        <w:rFonts w:hint="default"/>
        <w:lang w:val="vi" w:eastAsia="en-US" w:bidi="ar-SA"/>
      </w:rPr>
    </w:lvl>
  </w:abstractNum>
  <w:abstractNum w:abstractNumId="2" w15:restartNumberingAfterBreak="0">
    <w:nsid w:val="0A60233F"/>
    <w:multiLevelType w:val="hybridMultilevel"/>
    <w:tmpl w:val="B51452CE"/>
    <w:lvl w:ilvl="0" w:tplc="010EC878">
      <w:start w:val="1"/>
      <w:numFmt w:val="decimal"/>
      <w:lvlText w:val="%1."/>
      <w:lvlJc w:val="left"/>
      <w:pPr>
        <w:ind w:left="1000" w:hanging="360"/>
        <w:jc w:val="left"/>
      </w:pPr>
      <w:rPr>
        <w:rFonts w:ascii="Times New Roman" w:eastAsia="Times New Roman" w:hAnsi="Times New Roman" w:cs="Times New Roman" w:hint="default"/>
        <w:b/>
        <w:bCs/>
        <w:i w:val="0"/>
        <w:iCs w:val="0"/>
        <w:color w:val="1F1F1F"/>
        <w:spacing w:val="0"/>
        <w:w w:val="107"/>
        <w:sz w:val="26"/>
        <w:szCs w:val="26"/>
        <w:lang w:val="vi" w:eastAsia="en-US" w:bidi="ar-SA"/>
      </w:rPr>
    </w:lvl>
    <w:lvl w:ilvl="1" w:tplc="5A9457E0">
      <w:numFmt w:val="bullet"/>
      <w:lvlText w:val="•"/>
      <w:lvlJc w:val="left"/>
      <w:pPr>
        <w:ind w:left="1905" w:hanging="360"/>
      </w:pPr>
      <w:rPr>
        <w:rFonts w:hint="default"/>
        <w:lang w:val="vi" w:eastAsia="en-US" w:bidi="ar-SA"/>
      </w:rPr>
    </w:lvl>
    <w:lvl w:ilvl="2" w:tplc="C66E042A">
      <w:numFmt w:val="bullet"/>
      <w:lvlText w:val="•"/>
      <w:lvlJc w:val="left"/>
      <w:pPr>
        <w:ind w:left="2810" w:hanging="360"/>
      </w:pPr>
      <w:rPr>
        <w:rFonts w:hint="default"/>
        <w:lang w:val="vi" w:eastAsia="en-US" w:bidi="ar-SA"/>
      </w:rPr>
    </w:lvl>
    <w:lvl w:ilvl="3" w:tplc="404E431E">
      <w:numFmt w:val="bullet"/>
      <w:lvlText w:val="•"/>
      <w:lvlJc w:val="left"/>
      <w:pPr>
        <w:ind w:left="3715" w:hanging="360"/>
      </w:pPr>
      <w:rPr>
        <w:rFonts w:hint="default"/>
        <w:lang w:val="vi" w:eastAsia="en-US" w:bidi="ar-SA"/>
      </w:rPr>
    </w:lvl>
    <w:lvl w:ilvl="4" w:tplc="6B7A9AE0">
      <w:numFmt w:val="bullet"/>
      <w:lvlText w:val="•"/>
      <w:lvlJc w:val="left"/>
      <w:pPr>
        <w:ind w:left="4620" w:hanging="360"/>
      </w:pPr>
      <w:rPr>
        <w:rFonts w:hint="default"/>
        <w:lang w:val="vi" w:eastAsia="en-US" w:bidi="ar-SA"/>
      </w:rPr>
    </w:lvl>
    <w:lvl w:ilvl="5" w:tplc="03A2BB7E">
      <w:numFmt w:val="bullet"/>
      <w:lvlText w:val="•"/>
      <w:lvlJc w:val="left"/>
      <w:pPr>
        <w:ind w:left="5525" w:hanging="360"/>
      </w:pPr>
      <w:rPr>
        <w:rFonts w:hint="default"/>
        <w:lang w:val="vi" w:eastAsia="en-US" w:bidi="ar-SA"/>
      </w:rPr>
    </w:lvl>
    <w:lvl w:ilvl="6" w:tplc="762CED0C">
      <w:numFmt w:val="bullet"/>
      <w:lvlText w:val="•"/>
      <w:lvlJc w:val="left"/>
      <w:pPr>
        <w:ind w:left="6430" w:hanging="360"/>
      </w:pPr>
      <w:rPr>
        <w:rFonts w:hint="default"/>
        <w:lang w:val="vi" w:eastAsia="en-US" w:bidi="ar-SA"/>
      </w:rPr>
    </w:lvl>
    <w:lvl w:ilvl="7" w:tplc="8208F1F8">
      <w:numFmt w:val="bullet"/>
      <w:lvlText w:val="•"/>
      <w:lvlJc w:val="left"/>
      <w:pPr>
        <w:ind w:left="7335" w:hanging="360"/>
      </w:pPr>
      <w:rPr>
        <w:rFonts w:hint="default"/>
        <w:lang w:val="vi" w:eastAsia="en-US" w:bidi="ar-SA"/>
      </w:rPr>
    </w:lvl>
    <w:lvl w:ilvl="8" w:tplc="73029416">
      <w:numFmt w:val="bullet"/>
      <w:lvlText w:val="•"/>
      <w:lvlJc w:val="left"/>
      <w:pPr>
        <w:ind w:left="8240" w:hanging="360"/>
      </w:pPr>
      <w:rPr>
        <w:rFonts w:hint="default"/>
        <w:lang w:val="vi" w:eastAsia="en-US" w:bidi="ar-SA"/>
      </w:rPr>
    </w:lvl>
  </w:abstractNum>
  <w:abstractNum w:abstractNumId="3" w15:restartNumberingAfterBreak="0">
    <w:nsid w:val="6DEC4B7D"/>
    <w:multiLevelType w:val="hybridMultilevel"/>
    <w:tmpl w:val="705617DC"/>
    <w:lvl w:ilvl="0" w:tplc="CC6498CC">
      <w:numFmt w:val="bullet"/>
      <w:lvlText w:val="-"/>
      <w:lvlJc w:val="left"/>
      <w:pPr>
        <w:ind w:left="280" w:hanging="149"/>
      </w:pPr>
      <w:rPr>
        <w:rFonts w:ascii="Times New Roman" w:eastAsia="Times New Roman" w:hAnsi="Times New Roman" w:cs="Times New Roman" w:hint="default"/>
        <w:b w:val="0"/>
        <w:bCs w:val="0"/>
        <w:i w:val="0"/>
        <w:iCs w:val="0"/>
        <w:color w:val="1F1F1F"/>
        <w:spacing w:val="0"/>
        <w:w w:val="97"/>
        <w:sz w:val="26"/>
        <w:szCs w:val="26"/>
        <w:lang w:val="vi" w:eastAsia="en-US" w:bidi="ar-SA"/>
      </w:rPr>
    </w:lvl>
    <w:lvl w:ilvl="1" w:tplc="47BA3754">
      <w:numFmt w:val="bullet"/>
      <w:lvlText w:val="•"/>
      <w:lvlJc w:val="left"/>
      <w:pPr>
        <w:ind w:left="1257" w:hanging="149"/>
      </w:pPr>
      <w:rPr>
        <w:rFonts w:hint="default"/>
        <w:lang w:val="vi" w:eastAsia="en-US" w:bidi="ar-SA"/>
      </w:rPr>
    </w:lvl>
    <w:lvl w:ilvl="2" w:tplc="0CD6EC00">
      <w:numFmt w:val="bullet"/>
      <w:lvlText w:val="•"/>
      <w:lvlJc w:val="left"/>
      <w:pPr>
        <w:ind w:left="2234" w:hanging="149"/>
      </w:pPr>
      <w:rPr>
        <w:rFonts w:hint="default"/>
        <w:lang w:val="vi" w:eastAsia="en-US" w:bidi="ar-SA"/>
      </w:rPr>
    </w:lvl>
    <w:lvl w:ilvl="3" w:tplc="5F1E9754">
      <w:numFmt w:val="bullet"/>
      <w:lvlText w:val="•"/>
      <w:lvlJc w:val="left"/>
      <w:pPr>
        <w:ind w:left="3211" w:hanging="149"/>
      </w:pPr>
      <w:rPr>
        <w:rFonts w:hint="default"/>
        <w:lang w:val="vi" w:eastAsia="en-US" w:bidi="ar-SA"/>
      </w:rPr>
    </w:lvl>
    <w:lvl w:ilvl="4" w:tplc="15524B18">
      <w:numFmt w:val="bullet"/>
      <w:lvlText w:val="•"/>
      <w:lvlJc w:val="left"/>
      <w:pPr>
        <w:ind w:left="4188" w:hanging="149"/>
      </w:pPr>
      <w:rPr>
        <w:rFonts w:hint="default"/>
        <w:lang w:val="vi" w:eastAsia="en-US" w:bidi="ar-SA"/>
      </w:rPr>
    </w:lvl>
    <w:lvl w:ilvl="5" w:tplc="4FF616E2">
      <w:numFmt w:val="bullet"/>
      <w:lvlText w:val="•"/>
      <w:lvlJc w:val="left"/>
      <w:pPr>
        <w:ind w:left="5165" w:hanging="149"/>
      </w:pPr>
      <w:rPr>
        <w:rFonts w:hint="default"/>
        <w:lang w:val="vi" w:eastAsia="en-US" w:bidi="ar-SA"/>
      </w:rPr>
    </w:lvl>
    <w:lvl w:ilvl="6" w:tplc="5770DDB8">
      <w:numFmt w:val="bullet"/>
      <w:lvlText w:val="•"/>
      <w:lvlJc w:val="left"/>
      <w:pPr>
        <w:ind w:left="6142" w:hanging="149"/>
      </w:pPr>
      <w:rPr>
        <w:rFonts w:hint="default"/>
        <w:lang w:val="vi" w:eastAsia="en-US" w:bidi="ar-SA"/>
      </w:rPr>
    </w:lvl>
    <w:lvl w:ilvl="7" w:tplc="805A73FE">
      <w:numFmt w:val="bullet"/>
      <w:lvlText w:val="•"/>
      <w:lvlJc w:val="left"/>
      <w:pPr>
        <w:ind w:left="7119" w:hanging="149"/>
      </w:pPr>
      <w:rPr>
        <w:rFonts w:hint="default"/>
        <w:lang w:val="vi" w:eastAsia="en-US" w:bidi="ar-SA"/>
      </w:rPr>
    </w:lvl>
    <w:lvl w:ilvl="8" w:tplc="6DAE3036">
      <w:numFmt w:val="bullet"/>
      <w:lvlText w:val="•"/>
      <w:lvlJc w:val="left"/>
      <w:pPr>
        <w:ind w:left="8096" w:hanging="149"/>
      </w:pPr>
      <w:rPr>
        <w:rFonts w:hint="default"/>
        <w:lang w:val="vi" w:eastAsia="en-US" w:bidi="ar-SA"/>
      </w:rPr>
    </w:lvl>
  </w:abstractNum>
  <w:abstractNum w:abstractNumId="4" w15:restartNumberingAfterBreak="0">
    <w:nsid w:val="7094333C"/>
    <w:multiLevelType w:val="hybridMultilevel"/>
    <w:tmpl w:val="83FE126C"/>
    <w:lvl w:ilvl="0" w:tplc="2A4AADEE">
      <w:numFmt w:val="bullet"/>
      <w:lvlText w:val="-"/>
      <w:lvlJc w:val="left"/>
      <w:pPr>
        <w:ind w:left="280" w:hanging="149"/>
      </w:pPr>
      <w:rPr>
        <w:rFonts w:ascii="Times New Roman" w:eastAsia="Times New Roman" w:hAnsi="Times New Roman" w:cs="Times New Roman" w:hint="default"/>
        <w:b w:val="0"/>
        <w:bCs w:val="0"/>
        <w:i w:val="0"/>
        <w:iCs w:val="0"/>
        <w:color w:val="1F1F1F"/>
        <w:spacing w:val="0"/>
        <w:w w:val="97"/>
        <w:sz w:val="26"/>
        <w:szCs w:val="26"/>
        <w:lang w:val="vi" w:eastAsia="en-US" w:bidi="ar-SA"/>
      </w:rPr>
    </w:lvl>
    <w:lvl w:ilvl="1" w:tplc="1DC0D6AC">
      <w:numFmt w:val="bullet"/>
      <w:lvlText w:val="•"/>
      <w:lvlJc w:val="left"/>
      <w:pPr>
        <w:ind w:left="1257" w:hanging="149"/>
      </w:pPr>
      <w:rPr>
        <w:rFonts w:hint="default"/>
        <w:lang w:val="vi" w:eastAsia="en-US" w:bidi="ar-SA"/>
      </w:rPr>
    </w:lvl>
    <w:lvl w:ilvl="2" w:tplc="0F9C2E4E">
      <w:numFmt w:val="bullet"/>
      <w:lvlText w:val="•"/>
      <w:lvlJc w:val="left"/>
      <w:pPr>
        <w:ind w:left="2234" w:hanging="149"/>
      </w:pPr>
      <w:rPr>
        <w:rFonts w:hint="default"/>
        <w:lang w:val="vi" w:eastAsia="en-US" w:bidi="ar-SA"/>
      </w:rPr>
    </w:lvl>
    <w:lvl w:ilvl="3" w:tplc="EBC6CCF4">
      <w:numFmt w:val="bullet"/>
      <w:lvlText w:val="•"/>
      <w:lvlJc w:val="left"/>
      <w:pPr>
        <w:ind w:left="3211" w:hanging="149"/>
      </w:pPr>
      <w:rPr>
        <w:rFonts w:hint="default"/>
        <w:lang w:val="vi" w:eastAsia="en-US" w:bidi="ar-SA"/>
      </w:rPr>
    </w:lvl>
    <w:lvl w:ilvl="4" w:tplc="4AE6EB3E">
      <w:numFmt w:val="bullet"/>
      <w:lvlText w:val="•"/>
      <w:lvlJc w:val="left"/>
      <w:pPr>
        <w:ind w:left="4188" w:hanging="149"/>
      </w:pPr>
      <w:rPr>
        <w:rFonts w:hint="default"/>
        <w:lang w:val="vi" w:eastAsia="en-US" w:bidi="ar-SA"/>
      </w:rPr>
    </w:lvl>
    <w:lvl w:ilvl="5" w:tplc="591023C6">
      <w:numFmt w:val="bullet"/>
      <w:lvlText w:val="•"/>
      <w:lvlJc w:val="left"/>
      <w:pPr>
        <w:ind w:left="5165" w:hanging="149"/>
      </w:pPr>
      <w:rPr>
        <w:rFonts w:hint="default"/>
        <w:lang w:val="vi" w:eastAsia="en-US" w:bidi="ar-SA"/>
      </w:rPr>
    </w:lvl>
    <w:lvl w:ilvl="6" w:tplc="B3B6D278">
      <w:numFmt w:val="bullet"/>
      <w:lvlText w:val="•"/>
      <w:lvlJc w:val="left"/>
      <w:pPr>
        <w:ind w:left="6142" w:hanging="149"/>
      </w:pPr>
      <w:rPr>
        <w:rFonts w:hint="default"/>
        <w:lang w:val="vi" w:eastAsia="en-US" w:bidi="ar-SA"/>
      </w:rPr>
    </w:lvl>
    <w:lvl w:ilvl="7" w:tplc="E978550A">
      <w:numFmt w:val="bullet"/>
      <w:lvlText w:val="•"/>
      <w:lvlJc w:val="left"/>
      <w:pPr>
        <w:ind w:left="7119" w:hanging="149"/>
      </w:pPr>
      <w:rPr>
        <w:rFonts w:hint="default"/>
        <w:lang w:val="vi" w:eastAsia="en-US" w:bidi="ar-SA"/>
      </w:rPr>
    </w:lvl>
    <w:lvl w:ilvl="8" w:tplc="B824B1BA">
      <w:numFmt w:val="bullet"/>
      <w:lvlText w:val="•"/>
      <w:lvlJc w:val="left"/>
      <w:pPr>
        <w:ind w:left="8096" w:hanging="149"/>
      </w:pPr>
      <w:rPr>
        <w:rFonts w:hint="default"/>
        <w:lang w:val="vi" w:eastAsia="en-US" w:bidi="ar-SA"/>
      </w:rPr>
    </w:lvl>
  </w:abstractNum>
  <w:abstractNum w:abstractNumId="5" w15:restartNumberingAfterBreak="0">
    <w:nsid w:val="78C43E64"/>
    <w:multiLevelType w:val="hybridMultilevel"/>
    <w:tmpl w:val="6700D87E"/>
    <w:lvl w:ilvl="0" w:tplc="E0D4B042">
      <w:numFmt w:val="bullet"/>
      <w:lvlText w:val="-"/>
      <w:lvlJc w:val="left"/>
      <w:pPr>
        <w:ind w:left="280" w:hanging="140"/>
      </w:pPr>
      <w:rPr>
        <w:rFonts w:ascii="Times New Roman" w:eastAsia="Times New Roman" w:hAnsi="Times New Roman" w:cs="Times New Roman" w:hint="default"/>
        <w:b w:val="0"/>
        <w:bCs w:val="0"/>
        <w:i w:val="0"/>
        <w:iCs w:val="0"/>
        <w:color w:val="1F1F1F"/>
        <w:spacing w:val="0"/>
        <w:w w:val="99"/>
        <w:sz w:val="26"/>
        <w:szCs w:val="26"/>
        <w:lang w:val="vi" w:eastAsia="en-US" w:bidi="ar-SA"/>
      </w:rPr>
    </w:lvl>
    <w:lvl w:ilvl="1" w:tplc="8B4A1D44">
      <w:numFmt w:val="bullet"/>
      <w:lvlText w:val="•"/>
      <w:lvlJc w:val="left"/>
      <w:pPr>
        <w:ind w:left="1257" w:hanging="140"/>
      </w:pPr>
      <w:rPr>
        <w:rFonts w:hint="default"/>
        <w:lang w:val="vi" w:eastAsia="en-US" w:bidi="ar-SA"/>
      </w:rPr>
    </w:lvl>
    <w:lvl w:ilvl="2" w:tplc="06A8A1E4">
      <w:numFmt w:val="bullet"/>
      <w:lvlText w:val="•"/>
      <w:lvlJc w:val="left"/>
      <w:pPr>
        <w:ind w:left="2234" w:hanging="140"/>
      </w:pPr>
      <w:rPr>
        <w:rFonts w:hint="default"/>
        <w:lang w:val="vi" w:eastAsia="en-US" w:bidi="ar-SA"/>
      </w:rPr>
    </w:lvl>
    <w:lvl w:ilvl="3" w:tplc="39F49B06">
      <w:numFmt w:val="bullet"/>
      <w:lvlText w:val="•"/>
      <w:lvlJc w:val="left"/>
      <w:pPr>
        <w:ind w:left="3211" w:hanging="140"/>
      </w:pPr>
      <w:rPr>
        <w:rFonts w:hint="default"/>
        <w:lang w:val="vi" w:eastAsia="en-US" w:bidi="ar-SA"/>
      </w:rPr>
    </w:lvl>
    <w:lvl w:ilvl="4" w:tplc="A4D4D6B0">
      <w:numFmt w:val="bullet"/>
      <w:lvlText w:val="•"/>
      <w:lvlJc w:val="left"/>
      <w:pPr>
        <w:ind w:left="4188" w:hanging="140"/>
      </w:pPr>
      <w:rPr>
        <w:rFonts w:hint="default"/>
        <w:lang w:val="vi" w:eastAsia="en-US" w:bidi="ar-SA"/>
      </w:rPr>
    </w:lvl>
    <w:lvl w:ilvl="5" w:tplc="C2FCE88E">
      <w:numFmt w:val="bullet"/>
      <w:lvlText w:val="•"/>
      <w:lvlJc w:val="left"/>
      <w:pPr>
        <w:ind w:left="5165" w:hanging="140"/>
      </w:pPr>
      <w:rPr>
        <w:rFonts w:hint="default"/>
        <w:lang w:val="vi" w:eastAsia="en-US" w:bidi="ar-SA"/>
      </w:rPr>
    </w:lvl>
    <w:lvl w:ilvl="6" w:tplc="124ADE52">
      <w:numFmt w:val="bullet"/>
      <w:lvlText w:val="•"/>
      <w:lvlJc w:val="left"/>
      <w:pPr>
        <w:ind w:left="6142" w:hanging="140"/>
      </w:pPr>
      <w:rPr>
        <w:rFonts w:hint="default"/>
        <w:lang w:val="vi" w:eastAsia="en-US" w:bidi="ar-SA"/>
      </w:rPr>
    </w:lvl>
    <w:lvl w:ilvl="7" w:tplc="A77A9B94">
      <w:numFmt w:val="bullet"/>
      <w:lvlText w:val="•"/>
      <w:lvlJc w:val="left"/>
      <w:pPr>
        <w:ind w:left="7119" w:hanging="140"/>
      </w:pPr>
      <w:rPr>
        <w:rFonts w:hint="default"/>
        <w:lang w:val="vi" w:eastAsia="en-US" w:bidi="ar-SA"/>
      </w:rPr>
    </w:lvl>
    <w:lvl w:ilvl="8" w:tplc="0630BB80">
      <w:numFmt w:val="bullet"/>
      <w:lvlText w:val="•"/>
      <w:lvlJc w:val="left"/>
      <w:pPr>
        <w:ind w:left="8096" w:hanging="140"/>
      </w:pPr>
      <w:rPr>
        <w:rFonts w:hint="default"/>
        <w:lang w:val="vi" w:eastAsia="en-US" w:bidi="ar-SA"/>
      </w:rPr>
    </w:lvl>
  </w:abstractNum>
  <w:abstractNum w:abstractNumId="6" w15:restartNumberingAfterBreak="0">
    <w:nsid w:val="79A6181B"/>
    <w:multiLevelType w:val="hybridMultilevel"/>
    <w:tmpl w:val="F27E7A7E"/>
    <w:lvl w:ilvl="0" w:tplc="A754D4C4">
      <w:numFmt w:val="bullet"/>
      <w:lvlText w:val="-"/>
      <w:lvlJc w:val="left"/>
      <w:pPr>
        <w:ind w:left="280" w:hanging="154"/>
      </w:pPr>
      <w:rPr>
        <w:rFonts w:ascii="Times New Roman" w:eastAsia="Times New Roman" w:hAnsi="Times New Roman" w:cs="Times New Roman" w:hint="default"/>
        <w:b w:val="0"/>
        <w:bCs w:val="0"/>
        <w:i w:val="0"/>
        <w:iCs w:val="0"/>
        <w:color w:val="1F1F1F"/>
        <w:spacing w:val="0"/>
        <w:w w:val="97"/>
        <w:sz w:val="26"/>
        <w:szCs w:val="26"/>
        <w:lang w:val="vi" w:eastAsia="en-US" w:bidi="ar-SA"/>
      </w:rPr>
    </w:lvl>
    <w:lvl w:ilvl="1" w:tplc="FFF620D2">
      <w:numFmt w:val="bullet"/>
      <w:lvlText w:val="•"/>
      <w:lvlJc w:val="left"/>
      <w:pPr>
        <w:ind w:left="1257" w:hanging="154"/>
      </w:pPr>
      <w:rPr>
        <w:rFonts w:hint="default"/>
        <w:lang w:val="vi" w:eastAsia="en-US" w:bidi="ar-SA"/>
      </w:rPr>
    </w:lvl>
    <w:lvl w:ilvl="2" w:tplc="92D0B668">
      <w:numFmt w:val="bullet"/>
      <w:lvlText w:val="•"/>
      <w:lvlJc w:val="left"/>
      <w:pPr>
        <w:ind w:left="2234" w:hanging="154"/>
      </w:pPr>
      <w:rPr>
        <w:rFonts w:hint="default"/>
        <w:lang w:val="vi" w:eastAsia="en-US" w:bidi="ar-SA"/>
      </w:rPr>
    </w:lvl>
    <w:lvl w:ilvl="3" w:tplc="69927712">
      <w:numFmt w:val="bullet"/>
      <w:lvlText w:val="•"/>
      <w:lvlJc w:val="left"/>
      <w:pPr>
        <w:ind w:left="3211" w:hanging="154"/>
      </w:pPr>
      <w:rPr>
        <w:rFonts w:hint="default"/>
        <w:lang w:val="vi" w:eastAsia="en-US" w:bidi="ar-SA"/>
      </w:rPr>
    </w:lvl>
    <w:lvl w:ilvl="4" w:tplc="8CB6C6CC">
      <w:numFmt w:val="bullet"/>
      <w:lvlText w:val="•"/>
      <w:lvlJc w:val="left"/>
      <w:pPr>
        <w:ind w:left="4188" w:hanging="154"/>
      </w:pPr>
      <w:rPr>
        <w:rFonts w:hint="default"/>
        <w:lang w:val="vi" w:eastAsia="en-US" w:bidi="ar-SA"/>
      </w:rPr>
    </w:lvl>
    <w:lvl w:ilvl="5" w:tplc="39B8CDDC">
      <w:numFmt w:val="bullet"/>
      <w:lvlText w:val="•"/>
      <w:lvlJc w:val="left"/>
      <w:pPr>
        <w:ind w:left="5165" w:hanging="154"/>
      </w:pPr>
      <w:rPr>
        <w:rFonts w:hint="default"/>
        <w:lang w:val="vi" w:eastAsia="en-US" w:bidi="ar-SA"/>
      </w:rPr>
    </w:lvl>
    <w:lvl w:ilvl="6" w:tplc="1158D758">
      <w:numFmt w:val="bullet"/>
      <w:lvlText w:val="•"/>
      <w:lvlJc w:val="left"/>
      <w:pPr>
        <w:ind w:left="6142" w:hanging="154"/>
      </w:pPr>
      <w:rPr>
        <w:rFonts w:hint="default"/>
        <w:lang w:val="vi" w:eastAsia="en-US" w:bidi="ar-SA"/>
      </w:rPr>
    </w:lvl>
    <w:lvl w:ilvl="7" w:tplc="CE4CBE88">
      <w:numFmt w:val="bullet"/>
      <w:lvlText w:val="•"/>
      <w:lvlJc w:val="left"/>
      <w:pPr>
        <w:ind w:left="7119" w:hanging="154"/>
      </w:pPr>
      <w:rPr>
        <w:rFonts w:hint="default"/>
        <w:lang w:val="vi" w:eastAsia="en-US" w:bidi="ar-SA"/>
      </w:rPr>
    </w:lvl>
    <w:lvl w:ilvl="8" w:tplc="F3E8A922">
      <w:numFmt w:val="bullet"/>
      <w:lvlText w:val="•"/>
      <w:lvlJc w:val="left"/>
      <w:pPr>
        <w:ind w:left="8096" w:hanging="154"/>
      </w:pPr>
      <w:rPr>
        <w:rFonts w:hint="default"/>
        <w:lang w:val="vi" w:eastAsia="en-US" w:bidi="ar-SA"/>
      </w:rPr>
    </w:lvl>
  </w:abstractNum>
  <w:num w:numId="1" w16cid:durableId="1092706417">
    <w:abstractNumId w:val="0"/>
  </w:num>
  <w:num w:numId="2" w16cid:durableId="1259487337">
    <w:abstractNumId w:val="5"/>
  </w:num>
  <w:num w:numId="3" w16cid:durableId="262032504">
    <w:abstractNumId w:val="6"/>
  </w:num>
  <w:num w:numId="4" w16cid:durableId="1907951296">
    <w:abstractNumId w:val="4"/>
  </w:num>
  <w:num w:numId="5" w16cid:durableId="120077376">
    <w:abstractNumId w:val="3"/>
  </w:num>
  <w:num w:numId="6" w16cid:durableId="711416440">
    <w:abstractNumId w:val="1"/>
  </w:num>
  <w:num w:numId="7" w16cid:durableId="19581762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111872"/>
    <w:rsid w:val="00004948"/>
    <w:rsid w:val="000249FE"/>
    <w:rsid w:val="00047519"/>
    <w:rsid w:val="0006326E"/>
    <w:rsid w:val="0007057C"/>
    <w:rsid w:val="000C5155"/>
    <w:rsid w:val="001074DA"/>
    <w:rsid w:val="00111872"/>
    <w:rsid w:val="00137693"/>
    <w:rsid w:val="00181277"/>
    <w:rsid w:val="001922F1"/>
    <w:rsid w:val="001C3A4C"/>
    <w:rsid w:val="00223774"/>
    <w:rsid w:val="002374C2"/>
    <w:rsid w:val="002428DB"/>
    <w:rsid w:val="0025461B"/>
    <w:rsid w:val="002609B9"/>
    <w:rsid w:val="00265CBA"/>
    <w:rsid w:val="002A532A"/>
    <w:rsid w:val="002B1436"/>
    <w:rsid w:val="002C3422"/>
    <w:rsid w:val="002E4D0A"/>
    <w:rsid w:val="002F16DF"/>
    <w:rsid w:val="00301152"/>
    <w:rsid w:val="00305BFD"/>
    <w:rsid w:val="00305D9E"/>
    <w:rsid w:val="00344FB4"/>
    <w:rsid w:val="00372F07"/>
    <w:rsid w:val="0037423D"/>
    <w:rsid w:val="003B7D00"/>
    <w:rsid w:val="003C0697"/>
    <w:rsid w:val="00414C8A"/>
    <w:rsid w:val="0046026A"/>
    <w:rsid w:val="004655C9"/>
    <w:rsid w:val="00477807"/>
    <w:rsid w:val="004B339C"/>
    <w:rsid w:val="004C22CB"/>
    <w:rsid w:val="004D4CC7"/>
    <w:rsid w:val="004D6C1B"/>
    <w:rsid w:val="004E44F7"/>
    <w:rsid w:val="0056145B"/>
    <w:rsid w:val="00561CF8"/>
    <w:rsid w:val="00566C7D"/>
    <w:rsid w:val="00577711"/>
    <w:rsid w:val="00586347"/>
    <w:rsid w:val="0058727A"/>
    <w:rsid w:val="0059401D"/>
    <w:rsid w:val="005A4E54"/>
    <w:rsid w:val="005A6BBD"/>
    <w:rsid w:val="005B4BAC"/>
    <w:rsid w:val="00637759"/>
    <w:rsid w:val="00672B0C"/>
    <w:rsid w:val="00692B97"/>
    <w:rsid w:val="006A1C4C"/>
    <w:rsid w:val="006B0964"/>
    <w:rsid w:val="006B6FCA"/>
    <w:rsid w:val="006C11B4"/>
    <w:rsid w:val="006C2DD3"/>
    <w:rsid w:val="006C7598"/>
    <w:rsid w:val="006E5ECC"/>
    <w:rsid w:val="007040CD"/>
    <w:rsid w:val="0071397E"/>
    <w:rsid w:val="00744653"/>
    <w:rsid w:val="00764D77"/>
    <w:rsid w:val="00776F26"/>
    <w:rsid w:val="007B5D7E"/>
    <w:rsid w:val="007D2424"/>
    <w:rsid w:val="007D6F20"/>
    <w:rsid w:val="007E1467"/>
    <w:rsid w:val="007E4083"/>
    <w:rsid w:val="007F01F9"/>
    <w:rsid w:val="00837094"/>
    <w:rsid w:val="008407BA"/>
    <w:rsid w:val="00862B7A"/>
    <w:rsid w:val="008814E4"/>
    <w:rsid w:val="00892B76"/>
    <w:rsid w:val="00896C97"/>
    <w:rsid w:val="008A0B04"/>
    <w:rsid w:val="008C66F7"/>
    <w:rsid w:val="008D3D05"/>
    <w:rsid w:val="008F12F0"/>
    <w:rsid w:val="0094033E"/>
    <w:rsid w:val="00945FD7"/>
    <w:rsid w:val="0095494D"/>
    <w:rsid w:val="00964ECA"/>
    <w:rsid w:val="009C0A0A"/>
    <w:rsid w:val="009C7BA8"/>
    <w:rsid w:val="009D2F17"/>
    <w:rsid w:val="00A31284"/>
    <w:rsid w:val="00A75E78"/>
    <w:rsid w:val="00AA509A"/>
    <w:rsid w:val="00AA6B34"/>
    <w:rsid w:val="00AE6C74"/>
    <w:rsid w:val="00AF7C91"/>
    <w:rsid w:val="00B53B37"/>
    <w:rsid w:val="00BA0DE0"/>
    <w:rsid w:val="00BB4956"/>
    <w:rsid w:val="00BC3CA6"/>
    <w:rsid w:val="00BC6DF9"/>
    <w:rsid w:val="00C14502"/>
    <w:rsid w:val="00C14E43"/>
    <w:rsid w:val="00C2477F"/>
    <w:rsid w:val="00C57155"/>
    <w:rsid w:val="00C65525"/>
    <w:rsid w:val="00C94950"/>
    <w:rsid w:val="00CC549C"/>
    <w:rsid w:val="00D02182"/>
    <w:rsid w:val="00D23898"/>
    <w:rsid w:val="00D4105D"/>
    <w:rsid w:val="00D51DC0"/>
    <w:rsid w:val="00D700DB"/>
    <w:rsid w:val="00E02B14"/>
    <w:rsid w:val="00E11542"/>
    <w:rsid w:val="00E1759F"/>
    <w:rsid w:val="00E31786"/>
    <w:rsid w:val="00E409FF"/>
    <w:rsid w:val="00E91044"/>
    <w:rsid w:val="00EA35B5"/>
    <w:rsid w:val="00EB165D"/>
    <w:rsid w:val="00EB1BBF"/>
    <w:rsid w:val="00EB55A7"/>
    <w:rsid w:val="00ED07E1"/>
    <w:rsid w:val="00ED16CE"/>
    <w:rsid w:val="00F318D2"/>
    <w:rsid w:val="00F33064"/>
    <w:rsid w:val="00F44595"/>
    <w:rsid w:val="00F518E1"/>
    <w:rsid w:val="00F9686F"/>
    <w:rsid w:val="00F96CF2"/>
    <w:rsid w:val="00FB0BB3"/>
    <w:rsid w:val="00FD0891"/>
    <w:rsid w:val="00FD1B2D"/>
    <w:rsid w:val="00FD27B1"/>
    <w:rsid w:val="00FD3F9C"/>
    <w:rsid w:val="00FF08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B95576"/>
  <w15:docId w15:val="{9403E441-D83D-4C0C-AE18-A9090335C0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2858" w:right="2688"/>
      <w:jc w:val="center"/>
      <w:outlineLvl w:val="0"/>
    </w:pPr>
    <w:rPr>
      <w:b/>
      <w:bCs/>
      <w:sz w:val="40"/>
      <w:szCs w:val="40"/>
    </w:rPr>
  </w:style>
  <w:style w:type="paragraph" w:styleId="Heading2">
    <w:name w:val="heading 2"/>
    <w:basedOn w:val="Normal"/>
    <w:uiPriority w:val="9"/>
    <w:unhideWhenUsed/>
    <w:qFormat/>
    <w:pPr>
      <w:spacing w:before="120"/>
      <w:ind w:left="280"/>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paragraph" w:styleId="ListParagraph">
    <w:name w:val="List Paragraph"/>
    <w:basedOn w:val="Normal"/>
    <w:uiPriority w:val="1"/>
    <w:qFormat/>
    <w:pPr>
      <w:spacing w:before="126"/>
      <w:ind w:left="280" w:hanging="359"/>
    </w:pPr>
  </w:style>
  <w:style w:type="paragraph" w:customStyle="1" w:styleId="TableParagraph">
    <w:name w:val="Table Paragraph"/>
    <w:basedOn w:val="Normal"/>
    <w:uiPriority w:val="1"/>
    <w:qFormat/>
    <w:pPr>
      <w:spacing w:before="4"/>
      <w:ind w:left="23"/>
    </w:pPr>
  </w:style>
  <w:style w:type="character" w:styleId="Hyperlink">
    <w:name w:val="Hyperlink"/>
    <w:basedOn w:val="DefaultParagraphFont"/>
    <w:uiPriority w:val="99"/>
    <w:unhideWhenUsed/>
    <w:rsid w:val="00AA6B34"/>
    <w:rPr>
      <w:color w:val="0000FF" w:themeColor="hyperlink"/>
      <w:u w:val="single"/>
    </w:rPr>
  </w:style>
  <w:style w:type="character" w:styleId="UnresolvedMention">
    <w:name w:val="Unresolved Mention"/>
    <w:basedOn w:val="DefaultParagraphFont"/>
    <w:uiPriority w:val="99"/>
    <w:semiHidden/>
    <w:unhideWhenUsed/>
    <w:rsid w:val="00AA6B34"/>
    <w:rPr>
      <w:color w:val="605E5C"/>
      <w:shd w:val="clear" w:color="auto" w:fill="E1DFDD"/>
    </w:rPr>
  </w:style>
  <w:style w:type="character" w:customStyle="1" w:styleId="BodyTextChar">
    <w:name w:val="Body Text Char"/>
    <w:basedOn w:val="DefaultParagraphFont"/>
    <w:link w:val="BodyText"/>
    <w:uiPriority w:val="1"/>
    <w:rsid w:val="009C0A0A"/>
    <w:rPr>
      <w:rFonts w:ascii="Times New Roman" w:eastAsia="Times New Roman" w:hAnsi="Times New Roman" w:cs="Times New Roman"/>
      <w:sz w:val="26"/>
      <w:szCs w:val="26"/>
      <w:lang w:val="vi"/>
    </w:rPr>
  </w:style>
  <w:style w:type="paragraph" w:styleId="Header">
    <w:name w:val="header"/>
    <w:basedOn w:val="Normal"/>
    <w:link w:val="HeaderChar"/>
    <w:uiPriority w:val="99"/>
    <w:unhideWhenUsed/>
    <w:rsid w:val="005A4E54"/>
    <w:pPr>
      <w:tabs>
        <w:tab w:val="center" w:pos="4680"/>
        <w:tab w:val="right" w:pos="9360"/>
      </w:tabs>
    </w:pPr>
  </w:style>
  <w:style w:type="character" w:customStyle="1" w:styleId="HeaderChar">
    <w:name w:val="Header Char"/>
    <w:basedOn w:val="DefaultParagraphFont"/>
    <w:link w:val="Header"/>
    <w:uiPriority w:val="99"/>
    <w:rsid w:val="005A4E54"/>
    <w:rPr>
      <w:rFonts w:ascii="Times New Roman" w:eastAsia="Times New Roman" w:hAnsi="Times New Roman" w:cs="Times New Roman"/>
      <w:lang w:val="vi"/>
    </w:rPr>
  </w:style>
  <w:style w:type="paragraph" w:styleId="Footer">
    <w:name w:val="footer"/>
    <w:basedOn w:val="Normal"/>
    <w:link w:val="FooterChar"/>
    <w:uiPriority w:val="99"/>
    <w:unhideWhenUsed/>
    <w:rsid w:val="005A4E54"/>
    <w:pPr>
      <w:tabs>
        <w:tab w:val="center" w:pos="4680"/>
        <w:tab w:val="right" w:pos="9360"/>
      </w:tabs>
    </w:pPr>
  </w:style>
  <w:style w:type="character" w:customStyle="1" w:styleId="FooterChar">
    <w:name w:val="Footer Char"/>
    <w:basedOn w:val="DefaultParagraphFont"/>
    <w:link w:val="Footer"/>
    <w:uiPriority w:val="99"/>
    <w:rsid w:val="005A4E54"/>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82424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eb.archive.org/" TargetMode="External"/><Relationship Id="rId50" Type="http://schemas.openxmlformats.org/officeDocument/2006/relationships/image" Target="media/image37.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n0kovo/n0kovo_subdomains.git" TargetMode="External"/><Relationship Id="rId29" Type="http://schemas.openxmlformats.org/officeDocument/2006/relationships/hyperlink" Target="https://raw.githubusercontent.com/HeckerBirb/top%20nmap-ports-csv/master/top-1000-most-popular-tcp-ports-nmap-sorted.csv" TargetMode="Externa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eader" Target="header3.xml"/><Relationship Id="rId10" Type="http://schemas.openxmlformats.org/officeDocument/2006/relationships/hyperlink" Target="mailto:21522620@gm.uit.edu.vn"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22F01D-0EB6-42CA-AAF2-D5A283200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22</Pages>
  <Words>1177</Words>
  <Characters>6713</Characters>
  <Application>Microsoft Office Word</Application>
  <DocSecurity>0</DocSecurity>
  <Lines>55</Lines>
  <Paragraphs>15</Paragraphs>
  <ScaleCrop>false</ScaleCrop>
  <Company/>
  <LinksUpToDate>false</LinksUpToDate>
  <CharactersWithSpaces>7875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Joanna Hartvickson</dc:creator>
  <cp:lastModifiedBy>Hồ Ngọc Thiện</cp:lastModifiedBy>
  <cp:revision>132</cp:revision>
  <dcterms:created xsi:type="dcterms:W3CDTF">2024-04-11T01:53:00Z</dcterms:created>
  <dcterms:modified xsi:type="dcterms:W3CDTF">2024-04-11T17:53:00Z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2024-04-03T00:00:00Z</vt:filetime>
  </property>
  <property fmtid="{D5CDD505-2E9C-101B-9397-08002B2CF9AE}" pid="3" name="Creator">
    <vt:lpwstr>Microsoft® Word for Microsoft 365</vt:lpwstr>
  </property>
  <property fmtid="{D5CDD505-2E9C-101B-9397-08002B2CF9AE}" pid="4" name="LastSaved">
    <vt:filetime>2024-04-11T00:00:00Z</vt:filetime>
  </property>
  <property fmtid="{D5CDD505-2E9C-101B-9397-08002B2CF9AE}" pid="5" name="Producer">
    <vt:lpwstr>3-Heights(TM) PDF Security Shell 4.8.25.2 (http://www.pdf-tools.com)</vt:lpwstr>
  </property>
</Properties>
</file>